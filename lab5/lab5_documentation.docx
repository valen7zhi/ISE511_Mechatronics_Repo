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6E57" w:rsidRDefault="009A238C" w:rsidP="005F0572">
      <w:pPr>
        <w:rPr>
          <w:b/>
          <w:sz w:val="36"/>
          <w:szCs w:val="36"/>
        </w:rPr>
      </w:pPr>
      <w:r>
        <w:rPr>
          <w:b/>
          <w:sz w:val="36"/>
          <w:szCs w:val="36"/>
        </w:rPr>
        <w:t xml:space="preserve">Lab 5 Documentation </w:t>
      </w:r>
    </w:p>
    <w:p w:rsidR="009A238C" w:rsidRPr="009A238C" w:rsidRDefault="009A238C" w:rsidP="009A238C">
      <w:pPr>
        <w:jc w:val="center"/>
        <w:rPr>
          <w:b/>
          <w:sz w:val="24"/>
          <w:szCs w:val="24"/>
        </w:rPr>
      </w:pPr>
      <w:r w:rsidRPr="009A238C">
        <w:rPr>
          <w:b/>
          <w:sz w:val="24"/>
          <w:szCs w:val="24"/>
        </w:rPr>
        <w:t>Moving distance at different PWM</w:t>
      </w:r>
    </w:p>
    <w:tbl>
      <w:tblPr>
        <w:tblStyle w:val="TableGrid"/>
        <w:tblW w:w="0" w:type="auto"/>
        <w:tblLook w:val="04A0" w:firstRow="1" w:lastRow="0" w:firstColumn="1" w:lastColumn="0" w:noHBand="0" w:noVBand="1"/>
      </w:tblPr>
      <w:tblGrid>
        <w:gridCol w:w="4675"/>
        <w:gridCol w:w="4675"/>
      </w:tblGrid>
      <w:tr w:rsidR="009A238C" w:rsidRPr="009A238C" w:rsidTr="009A238C">
        <w:tc>
          <w:tcPr>
            <w:tcW w:w="4675" w:type="dxa"/>
          </w:tcPr>
          <w:p w:rsidR="009A238C" w:rsidRPr="009A238C" w:rsidRDefault="009A238C" w:rsidP="009A238C">
            <w:pPr>
              <w:jc w:val="center"/>
              <w:rPr>
                <w:rFonts w:cstheme="minorHAnsi"/>
                <w:b/>
                <w:sz w:val="24"/>
                <w:szCs w:val="24"/>
              </w:rPr>
            </w:pPr>
            <w:r w:rsidRPr="009A238C">
              <w:rPr>
                <w:rFonts w:cstheme="minorHAnsi"/>
                <w:b/>
                <w:sz w:val="24"/>
                <w:szCs w:val="24"/>
              </w:rPr>
              <w:t>PWM</w:t>
            </w:r>
          </w:p>
        </w:tc>
        <w:tc>
          <w:tcPr>
            <w:tcW w:w="4675" w:type="dxa"/>
          </w:tcPr>
          <w:p w:rsidR="009A238C" w:rsidRPr="009A238C" w:rsidRDefault="009A238C" w:rsidP="009A238C">
            <w:pPr>
              <w:jc w:val="center"/>
              <w:rPr>
                <w:rFonts w:cstheme="minorHAnsi"/>
                <w:b/>
                <w:sz w:val="24"/>
                <w:szCs w:val="24"/>
              </w:rPr>
            </w:pPr>
            <w:r>
              <w:rPr>
                <w:rFonts w:cstheme="minorHAnsi"/>
                <w:b/>
                <w:sz w:val="24"/>
                <w:szCs w:val="24"/>
              </w:rPr>
              <w:t>Velocity</w:t>
            </w:r>
          </w:p>
        </w:tc>
      </w:tr>
      <w:tr w:rsidR="009A238C" w:rsidTr="009A238C">
        <w:tc>
          <w:tcPr>
            <w:tcW w:w="4675" w:type="dxa"/>
          </w:tcPr>
          <w:p w:rsidR="009A238C" w:rsidRDefault="009A238C" w:rsidP="009A238C">
            <w:pPr>
              <w:jc w:val="center"/>
              <w:rPr>
                <w:rFonts w:cstheme="minorHAnsi"/>
                <w:sz w:val="24"/>
                <w:szCs w:val="24"/>
              </w:rPr>
            </w:pPr>
            <w:r>
              <w:rPr>
                <w:rFonts w:cstheme="minorHAnsi"/>
                <w:sz w:val="24"/>
                <w:szCs w:val="24"/>
              </w:rPr>
              <w:t>70</w:t>
            </w:r>
          </w:p>
        </w:tc>
        <w:tc>
          <w:tcPr>
            <w:tcW w:w="4675" w:type="dxa"/>
          </w:tcPr>
          <w:p w:rsidR="009A238C" w:rsidRDefault="009A238C" w:rsidP="009A238C">
            <w:pPr>
              <w:jc w:val="center"/>
              <w:rPr>
                <w:rFonts w:cstheme="minorHAnsi"/>
                <w:sz w:val="24"/>
                <w:szCs w:val="24"/>
              </w:rPr>
            </w:pPr>
            <w:r>
              <w:rPr>
                <w:rFonts w:cstheme="minorHAnsi"/>
                <w:sz w:val="24"/>
                <w:szCs w:val="24"/>
              </w:rPr>
              <w:t>0.1 inch/s</w:t>
            </w:r>
          </w:p>
        </w:tc>
      </w:tr>
      <w:tr w:rsidR="009A238C" w:rsidTr="009A238C">
        <w:tc>
          <w:tcPr>
            <w:tcW w:w="4675" w:type="dxa"/>
          </w:tcPr>
          <w:p w:rsidR="009A238C" w:rsidRDefault="009A238C" w:rsidP="009A238C">
            <w:pPr>
              <w:jc w:val="center"/>
              <w:rPr>
                <w:rFonts w:cstheme="minorHAnsi"/>
                <w:sz w:val="24"/>
                <w:szCs w:val="24"/>
              </w:rPr>
            </w:pPr>
            <w:r>
              <w:rPr>
                <w:rFonts w:cstheme="minorHAnsi"/>
                <w:sz w:val="24"/>
                <w:szCs w:val="24"/>
              </w:rPr>
              <w:t>180</w:t>
            </w:r>
          </w:p>
        </w:tc>
        <w:tc>
          <w:tcPr>
            <w:tcW w:w="4675" w:type="dxa"/>
          </w:tcPr>
          <w:p w:rsidR="009A238C" w:rsidRDefault="009A238C" w:rsidP="009A238C">
            <w:pPr>
              <w:jc w:val="center"/>
              <w:rPr>
                <w:rFonts w:cstheme="minorHAnsi"/>
                <w:sz w:val="24"/>
                <w:szCs w:val="24"/>
              </w:rPr>
            </w:pPr>
            <w:r>
              <w:rPr>
                <w:rFonts w:cstheme="minorHAnsi"/>
                <w:sz w:val="24"/>
                <w:szCs w:val="24"/>
              </w:rPr>
              <w:t>0.5 inch/s</w:t>
            </w:r>
          </w:p>
        </w:tc>
      </w:tr>
      <w:tr w:rsidR="009A238C" w:rsidTr="009A238C">
        <w:tc>
          <w:tcPr>
            <w:tcW w:w="4675" w:type="dxa"/>
          </w:tcPr>
          <w:p w:rsidR="009A238C" w:rsidRDefault="009A238C" w:rsidP="009A238C">
            <w:pPr>
              <w:jc w:val="center"/>
              <w:rPr>
                <w:rFonts w:cstheme="minorHAnsi"/>
                <w:sz w:val="24"/>
                <w:szCs w:val="24"/>
              </w:rPr>
            </w:pPr>
            <w:r>
              <w:rPr>
                <w:rFonts w:cstheme="minorHAnsi"/>
                <w:sz w:val="24"/>
                <w:szCs w:val="24"/>
              </w:rPr>
              <w:t>255</w:t>
            </w:r>
          </w:p>
        </w:tc>
        <w:tc>
          <w:tcPr>
            <w:tcW w:w="4675" w:type="dxa"/>
          </w:tcPr>
          <w:p w:rsidR="009A238C" w:rsidRDefault="009A238C" w:rsidP="009A238C">
            <w:pPr>
              <w:jc w:val="center"/>
              <w:rPr>
                <w:rFonts w:cstheme="minorHAnsi"/>
                <w:sz w:val="24"/>
                <w:szCs w:val="24"/>
              </w:rPr>
            </w:pPr>
            <w:r>
              <w:rPr>
                <w:rFonts w:cstheme="minorHAnsi"/>
                <w:sz w:val="24"/>
                <w:szCs w:val="24"/>
              </w:rPr>
              <w:t>2.5 inch/s</w:t>
            </w:r>
          </w:p>
        </w:tc>
      </w:tr>
    </w:tbl>
    <w:p w:rsidR="009A238C" w:rsidRDefault="009A238C" w:rsidP="005F0572">
      <w:pPr>
        <w:rPr>
          <w:rFonts w:cstheme="minorHAnsi"/>
          <w:sz w:val="24"/>
          <w:szCs w:val="24"/>
        </w:rPr>
      </w:pPr>
    </w:p>
    <w:p w:rsidR="009A238C" w:rsidRDefault="009A238C" w:rsidP="005F0572">
      <w:pPr>
        <w:rPr>
          <w:rFonts w:cstheme="minorHAnsi"/>
          <w:sz w:val="24"/>
          <w:szCs w:val="24"/>
        </w:rPr>
      </w:pPr>
      <w:r w:rsidRPr="007A26F4">
        <w:rPr>
          <w:rFonts w:cstheme="minorHAnsi"/>
          <w:b/>
          <w:sz w:val="24"/>
          <w:szCs w:val="24"/>
        </w:rPr>
        <w:t>Notice:</w:t>
      </w:r>
      <w:r>
        <w:rPr>
          <w:rFonts w:cstheme="minorHAnsi"/>
          <w:sz w:val="24"/>
          <w:szCs w:val="24"/>
        </w:rPr>
        <w:t xml:space="preserve"> The moving distance might vary due to the friction of the board and the screw. The level of lubrication of the gear will also cause the screw to move further or shorter. </w:t>
      </w:r>
    </w:p>
    <w:p w:rsidR="007A26F4" w:rsidRDefault="007A26F4" w:rsidP="005F0572">
      <w:pPr>
        <w:rPr>
          <w:rFonts w:cstheme="minorHAnsi"/>
          <w:sz w:val="24"/>
          <w:szCs w:val="24"/>
        </w:rPr>
      </w:pPr>
      <w:r w:rsidRPr="007A26F4">
        <w:rPr>
          <w:rFonts w:cstheme="minorHAnsi"/>
          <w:sz w:val="24"/>
          <w:szCs w:val="24"/>
        </w:rPr>
        <w:drawing>
          <wp:inline distT="0" distB="0" distL="0" distR="0" wp14:anchorId="774F7843" wp14:editId="1AE9D19C">
            <wp:extent cx="5943600" cy="31019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1975"/>
                    </a:xfrm>
                    <a:prstGeom prst="rect">
                      <a:avLst/>
                    </a:prstGeom>
                  </pic:spPr>
                </pic:pic>
              </a:graphicData>
            </a:graphic>
          </wp:inline>
        </w:drawing>
      </w:r>
    </w:p>
    <w:p w:rsidR="007A26F4" w:rsidRPr="008272B8" w:rsidRDefault="007A26F4" w:rsidP="008272B8">
      <w:pPr>
        <w:jc w:val="center"/>
        <w:rPr>
          <w:rFonts w:cstheme="minorHAnsi"/>
          <w:b/>
          <w:sz w:val="24"/>
          <w:szCs w:val="24"/>
        </w:rPr>
      </w:pPr>
      <w:r w:rsidRPr="008272B8">
        <w:rPr>
          <w:rFonts w:cstheme="minorHAnsi"/>
          <w:b/>
          <w:sz w:val="24"/>
          <w:szCs w:val="24"/>
        </w:rPr>
        <w:t>The linear motion control setup</w:t>
      </w:r>
    </w:p>
    <w:p w:rsidR="007A26F4" w:rsidRDefault="007A26F4" w:rsidP="005F0572">
      <w:pPr>
        <w:rPr>
          <w:rFonts w:cstheme="minorHAnsi"/>
          <w:sz w:val="24"/>
          <w:szCs w:val="24"/>
        </w:rPr>
      </w:pPr>
      <w:r>
        <w:rPr>
          <w:rFonts w:cstheme="minorHAnsi"/>
          <w:sz w:val="24"/>
          <w:szCs w:val="24"/>
        </w:rPr>
        <w:t>Things I’ve acquired for this lab: USB power supply, lead screw, follower nut, wood plate, wood stick, glue gun, electric tape, two bread board</w:t>
      </w:r>
      <w:r w:rsidR="000479B8">
        <w:rPr>
          <w:rFonts w:cstheme="minorHAnsi"/>
          <w:sz w:val="24"/>
          <w:szCs w:val="24"/>
        </w:rPr>
        <w:t xml:space="preserve">s, paper ruler. </w:t>
      </w:r>
    </w:p>
    <w:p w:rsidR="000479B8" w:rsidRDefault="000479B8" w:rsidP="005F0572">
      <w:pPr>
        <w:rPr>
          <w:rFonts w:cstheme="minorHAnsi"/>
          <w:sz w:val="24"/>
          <w:szCs w:val="24"/>
        </w:rPr>
      </w:pPr>
    </w:p>
    <w:p w:rsidR="000479B8" w:rsidRDefault="000479B8" w:rsidP="005F0572">
      <w:pPr>
        <w:rPr>
          <w:rFonts w:cstheme="minorHAnsi"/>
          <w:sz w:val="24"/>
          <w:szCs w:val="24"/>
        </w:rPr>
      </w:pPr>
      <w:r>
        <w:rPr>
          <w:rFonts w:cstheme="minorHAnsi"/>
          <w:sz w:val="24"/>
          <w:szCs w:val="24"/>
        </w:rPr>
        <w:t xml:space="preserve">The most challenging part was to get everything I needed for this lab. </w:t>
      </w:r>
      <w:r w:rsidR="0093360F">
        <w:rPr>
          <w:rFonts w:cstheme="minorHAnsi"/>
          <w:sz w:val="24"/>
          <w:szCs w:val="24"/>
        </w:rPr>
        <w:t xml:space="preserve">I’ve visited </w:t>
      </w:r>
      <w:r w:rsidR="00320BDA">
        <w:rPr>
          <w:rFonts w:cstheme="minorHAnsi"/>
          <w:sz w:val="24"/>
          <w:szCs w:val="24"/>
        </w:rPr>
        <w:t>Home Depot</w:t>
      </w:r>
      <w:r w:rsidR="0093360F">
        <w:rPr>
          <w:rFonts w:cstheme="minorHAnsi"/>
          <w:sz w:val="24"/>
          <w:szCs w:val="24"/>
        </w:rPr>
        <w:t xml:space="preserve">, IKEA, and RadioShack to get essential components to build this linear motion control system. Still though, the wood board from </w:t>
      </w:r>
      <w:r w:rsidR="00320BDA">
        <w:rPr>
          <w:rFonts w:cstheme="minorHAnsi"/>
          <w:sz w:val="24"/>
          <w:szCs w:val="24"/>
        </w:rPr>
        <w:t>Home Depot</w:t>
      </w:r>
      <w:r w:rsidR="0093360F">
        <w:rPr>
          <w:rFonts w:cstheme="minorHAnsi"/>
          <w:sz w:val="24"/>
          <w:szCs w:val="24"/>
        </w:rPr>
        <w:t xml:space="preserve"> is not perfectly flat, curved in the middle, which cause the motion in the middle of the screw very hard to control (friction too high).</w:t>
      </w:r>
      <w:r w:rsidR="00320BDA">
        <w:rPr>
          <w:rFonts w:cstheme="minorHAnsi"/>
          <w:sz w:val="24"/>
          <w:szCs w:val="24"/>
        </w:rPr>
        <w:t xml:space="preserve"> I’ve also separated the LCD display board with Motor control board because a DC motor is an inductive electronic component that will interfere the signal sending to LCD display, that may cause LCD displays random characters. </w:t>
      </w:r>
      <w:r w:rsidR="0093360F">
        <w:rPr>
          <w:rFonts w:cstheme="minorHAnsi"/>
          <w:sz w:val="24"/>
          <w:szCs w:val="24"/>
        </w:rPr>
        <w:t xml:space="preserve">Other than that, Arduino coding and motion calibration process were not hard at all. </w:t>
      </w:r>
    </w:p>
    <w:p w:rsidR="00E623AB" w:rsidRDefault="00E623AB" w:rsidP="005F0572">
      <w:pPr>
        <w:rPr>
          <w:rFonts w:cstheme="minorHAnsi"/>
          <w:sz w:val="24"/>
          <w:szCs w:val="24"/>
        </w:rPr>
      </w:pPr>
      <w:r>
        <w:rPr>
          <w:rFonts w:cstheme="minorHAnsi"/>
          <w:sz w:val="24"/>
          <w:szCs w:val="24"/>
        </w:rPr>
        <w:lastRenderedPageBreak/>
        <w:t xml:space="preserve">The error of the moving distance could be greatly reduced if the system is built on a smooth metal rod with a DC motor that has greater torque. </w:t>
      </w:r>
    </w:p>
    <w:p w:rsidR="00294143" w:rsidRDefault="00E623AB" w:rsidP="005F0572">
      <w:pPr>
        <w:rPr>
          <w:rFonts w:cstheme="minorHAnsi"/>
          <w:sz w:val="24"/>
          <w:szCs w:val="24"/>
        </w:rPr>
      </w:pPr>
      <w:r w:rsidRPr="00294143">
        <w:rPr>
          <w:rFonts w:cstheme="minorHAnsi"/>
          <w:sz w:val="24"/>
          <w:szCs w:val="24"/>
        </w:rPr>
        <w:drawing>
          <wp:anchor distT="0" distB="0" distL="114300" distR="114300" simplePos="0" relativeHeight="251658240" behindDoc="0" locked="0" layoutInCell="1" allowOverlap="1" wp14:anchorId="733E73D2">
            <wp:simplePos x="0" y="0"/>
            <wp:positionH relativeFrom="margin">
              <wp:align>center</wp:align>
            </wp:positionH>
            <wp:positionV relativeFrom="paragraph">
              <wp:posOffset>184150</wp:posOffset>
            </wp:positionV>
            <wp:extent cx="3387725" cy="3886200"/>
            <wp:effectExtent l="0" t="0" r="317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87725" cy="3886200"/>
                    </a:xfrm>
                    <a:prstGeom prst="rect">
                      <a:avLst/>
                    </a:prstGeom>
                  </pic:spPr>
                </pic:pic>
              </a:graphicData>
            </a:graphic>
          </wp:anchor>
        </w:drawing>
      </w:r>
    </w:p>
    <w:p w:rsidR="008272B8" w:rsidRPr="00CA5A67" w:rsidRDefault="00CA5A67" w:rsidP="00CA5A67">
      <w:pPr>
        <w:jc w:val="center"/>
        <w:rPr>
          <w:rFonts w:cstheme="minorHAnsi"/>
          <w:b/>
          <w:sz w:val="24"/>
          <w:szCs w:val="24"/>
        </w:rPr>
      </w:pPr>
      <w:r w:rsidRPr="00CA5A67">
        <w:rPr>
          <w:rFonts w:cstheme="minorHAnsi"/>
          <w:b/>
          <w:sz w:val="24"/>
          <w:szCs w:val="24"/>
        </w:rPr>
        <w:t xml:space="preserve">Moving 1 inch </w:t>
      </w: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8272B8" w:rsidP="005F0572">
      <w:pPr>
        <w:rPr>
          <w:rFonts w:cstheme="minorHAnsi"/>
          <w:sz w:val="24"/>
          <w:szCs w:val="24"/>
        </w:rPr>
      </w:pPr>
    </w:p>
    <w:p w:rsidR="008272B8" w:rsidRDefault="00E623AB" w:rsidP="005F0572">
      <w:pPr>
        <w:rPr>
          <w:ins w:id="0" w:author="Zhibo Wang" w:date="2019-10-14T13:27:00Z"/>
          <w:rFonts w:cstheme="minorHAnsi"/>
          <w:sz w:val="24"/>
          <w:szCs w:val="24"/>
        </w:rPr>
      </w:pPr>
      <w:r w:rsidRPr="008272B8">
        <w:rPr>
          <w:rFonts w:cstheme="minorHAnsi"/>
          <w:sz w:val="24"/>
          <w:szCs w:val="24"/>
        </w:rPr>
        <w:drawing>
          <wp:anchor distT="0" distB="0" distL="114300" distR="114300" simplePos="0" relativeHeight="251660288" behindDoc="1" locked="0" layoutInCell="1" allowOverlap="1" wp14:anchorId="2B666B71">
            <wp:simplePos x="0" y="0"/>
            <wp:positionH relativeFrom="margin">
              <wp:align>center</wp:align>
            </wp:positionH>
            <wp:positionV relativeFrom="paragraph">
              <wp:posOffset>222250</wp:posOffset>
            </wp:positionV>
            <wp:extent cx="3338830" cy="36004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38830" cy="3600450"/>
                    </a:xfrm>
                    <a:prstGeom prst="rect">
                      <a:avLst/>
                    </a:prstGeom>
                  </pic:spPr>
                </pic:pic>
              </a:graphicData>
            </a:graphic>
            <wp14:sizeRelH relativeFrom="margin">
              <wp14:pctWidth>0</wp14:pctWidth>
            </wp14:sizeRelH>
            <wp14:sizeRelV relativeFrom="margin">
              <wp14:pctHeight>0</wp14:pctHeight>
            </wp14:sizeRelV>
          </wp:anchor>
        </w:drawing>
      </w:r>
    </w:p>
    <w:p w:rsidR="00CA5A67" w:rsidRPr="005F0F93" w:rsidRDefault="005F0F93" w:rsidP="00CA5A67">
      <w:pPr>
        <w:jc w:val="center"/>
        <w:rPr>
          <w:rFonts w:cstheme="minorHAnsi"/>
          <w:b/>
          <w:sz w:val="24"/>
          <w:szCs w:val="24"/>
        </w:rPr>
      </w:pPr>
      <w:r w:rsidRPr="008272B8">
        <w:rPr>
          <w:rFonts w:cstheme="minorHAnsi"/>
          <w:sz w:val="24"/>
          <w:szCs w:val="24"/>
        </w:rPr>
        <w:drawing>
          <wp:anchor distT="0" distB="0" distL="114300" distR="114300" simplePos="0" relativeHeight="251661312" behindDoc="0" locked="0" layoutInCell="1" allowOverlap="1" wp14:anchorId="078231EE">
            <wp:simplePos x="0" y="0"/>
            <wp:positionH relativeFrom="margin">
              <wp:align>center</wp:align>
            </wp:positionH>
            <wp:positionV relativeFrom="paragraph">
              <wp:posOffset>3916680</wp:posOffset>
            </wp:positionV>
            <wp:extent cx="3094990" cy="30670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4990" cy="3067050"/>
                    </a:xfrm>
                    <a:prstGeom prst="rect">
                      <a:avLst/>
                    </a:prstGeom>
                  </pic:spPr>
                </pic:pic>
              </a:graphicData>
            </a:graphic>
            <wp14:sizeRelH relativeFrom="margin">
              <wp14:pctWidth>0</wp14:pctWidth>
            </wp14:sizeRelH>
            <wp14:sizeRelV relativeFrom="margin">
              <wp14:pctHeight>0</wp14:pctHeight>
            </wp14:sizeRelV>
          </wp:anchor>
        </w:drawing>
      </w:r>
      <w:r w:rsidR="00CA5A67" w:rsidRPr="005F0F93">
        <w:rPr>
          <w:rFonts w:cstheme="minorHAnsi"/>
          <w:b/>
          <w:sz w:val="24"/>
          <w:szCs w:val="24"/>
        </w:rPr>
        <w:t>Moving 0.75 inches</w:t>
      </w:r>
    </w:p>
    <w:p w:rsidR="008272B8" w:rsidRPr="005F0F93" w:rsidRDefault="005F0F93" w:rsidP="005F0F93">
      <w:pPr>
        <w:jc w:val="center"/>
        <w:rPr>
          <w:rFonts w:cstheme="minorHAnsi"/>
          <w:b/>
          <w:sz w:val="24"/>
          <w:szCs w:val="24"/>
        </w:rPr>
      </w:pPr>
      <w:r w:rsidRPr="005F0F93">
        <w:rPr>
          <w:rFonts w:cstheme="minorHAnsi"/>
          <w:b/>
          <w:sz w:val="24"/>
          <w:szCs w:val="24"/>
        </w:rPr>
        <w:t>Moving 1.25 inches</w:t>
      </w:r>
    </w:p>
    <w:p w:rsidR="008272B8" w:rsidRDefault="005F0F93" w:rsidP="005F0F93">
      <w:pPr>
        <w:jc w:val="center"/>
        <w:rPr>
          <w:rFonts w:cstheme="minorHAnsi"/>
          <w:b/>
          <w:sz w:val="24"/>
          <w:szCs w:val="24"/>
        </w:rPr>
      </w:pPr>
      <w:r w:rsidRPr="005F0F93">
        <w:rPr>
          <w:rFonts w:cstheme="minorHAnsi"/>
          <w:b/>
          <w:sz w:val="24"/>
          <w:szCs w:val="24"/>
        </w:rPr>
        <w:lastRenderedPageBreak/>
        <w:drawing>
          <wp:anchor distT="0" distB="0" distL="114300" distR="114300" simplePos="0" relativeHeight="251659264" behindDoc="0" locked="0" layoutInCell="1" allowOverlap="1" wp14:anchorId="0B5E9EB5">
            <wp:simplePos x="0" y="0"/>
            <wp:positionH relativeFrom="margin">
              <wp:align>center</wp:align>
            </wp:positionH>
            <wp:positionV relativeFrom="paragraph">
              <wp:posOffset>116205</wp:posOffset>
            </wp:positionV>
            <wp:extent cx="3404235" cy="3810000"/>
            <wp:effectExtent l="0" t="0" r="571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4235" cy="3810000"/>
                    </a:xfrm>
                    <a:prstGeom prst="rect">
                      <a:avLst/>
                    </a:prstGeom>
                  </pic:spPr>
                </pic:pic>
              </a:graphicData>
            </a:graphic>
          </wp:anchor>
        </w:drawing>
      </w:r>
      <w:r w:rsidRPr="005F0F93">
        <w:rPr>
          <w:rFonts w:cstheme="minorHAnsi"/>
          <w:b/>
          <w:sz w:val="24"/>
          <w:szCs w:val="24"/>
        </w:rPr>
        <w:t>Print “All Steps Done!” once the motion is completed</w:t>
      </w:r>
    </w:p>
    <w:p w:rsidR="00F32D7D" w:rsidRDefault="00F32D7D" w:rsidP="005F0F93">
      <w:pPr>
        <w:jc w:val="center"/>
        <w:rPr>
          <w:rFonts w:cstheme="minorHAnsi"/>
          <w:b/>
          <w:sz w:val="24"/>
          <w:szCs w:val="24"/>
        </w:rPr>
      </w:pPr>
    </w:p>
    <w:p w:rsidR="00F32D7D" w:rsidRDefault="00F32D7D" w:rsidP="005F0F93">
      <w:pPr>
        <w:jc w:val="center"/>
        <w:rPr>
          <w:rFonts w:cstheme="minorHAnsi"/>
          <w:b/>
          <w:sz w:val="24"/>
          <w:szCs w:val="24"/>
        </w:rPr>
      </w:pPr>
    </w:p>
    <w:p w:rsidR="00F32D7D" w:rsidRDefault="00F32D7D" w:rsidP="00F32D7D">
      <w:pPr>
        <w:rPr>
          <w:rFonts w:cstheme="minorHAnsi"/>
          <w:b/>
          <w:sz w:val="24"/>
          <w:szCs w:val="24"/>
        </w:rPr>
      </w:pPr>
      <w:r>
        <w:rPr>
          <w:rFonts w:cstheme="minorHAnsi"/>
          <w:b/>
          <w:sz w:val="24"/>
          <w:szCs w:val="24"/>
        </w:rPr>
        <w:t>Code</w:t>
      </w:r>
      <w:bookmarkStart w:id="1" w:name="_GoBack"/>
      <w:bookmarkEnd w:id="1"/>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6A9955"/>
          <w:sz w:val="21"/>
          <w:szCs w:val="21"/>
        </w:rPr>
        <w:t>/</w:t>
      </w:r>
      <w:proofErr w:type="gramStart"/>
      <w:r w:rsidRPr="00F32D7D">
        <w:rPr>
          <w:rFonts w:ascii="Consolas" w:eastAsia="Times New Roman" w:hAnsi="Consolas" w:cs="Times New Roman"/>
          <w:color w:val="6A9955"/>
          <w:sz w:val="21"/>
          <w:szCs w:val="21"/>
        </w:rPr>
        <w:t>*  lab</w:t>
      </w:r>
      <w:proofErr w:type="gramEnd"/>
      <w:r w:rsidRPr="00F32D7D">
        <w:rPr>
          <w:rFonts w:ascii="Consolas" w:eastAsia="Times New Roman" w:hAnsi="Consolas" w:cs="Times New Roman"/>
          <w:color w:val="6A9955"/>
          <w:sz w:val="21"/>
          <w:szCs w:val="21"/>
        </w:rPr>
        <w:t>5 Zhibo Wang</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6A9955"/>
          <w:sz w:val="21"/>
          <w:szCs w:val="21"/>
        </w:rPr>
        <w:t>Linear Motion Control </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6A9955"/>
          <w:sz w:val="21"/>
          <w:szCs w:val="21"/>
        </w:rPr>
        <w:t> */</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569CD6"/>
          <w:sz w:val="21"/>
          <w:szCs w:val="21"/>
        </w:rPr>
        <w:t>#include </w:t>
      </w:r>
      <w:r w:rsidRPr="00F32D7D">
        <w:rPr>
          <w:rFonts w:ascii="Consolas" w:eastAsia="Times New Roman" w:hAnsi="Consolas" w:cs="Times New Roman"/>
          <w:color w:val="CE9178"/>
          <w:sz w:val="21"/>
          <w:szCs w:val="21"/>
        </w:rPr>
        <w:t>&lt;</w:t>
      </w:r>
      <w:proofErr w:type="spellStart"/>
      <w:r w:rsidRPr="00F32D7D">
        <w:rPr>
          <w:rFonts w:ascii="Consolas" w:eastAsia="Times New Roman" w:hAnsi="Consolas" w:cs="Times New Roman"/>
          <w:color w:val="CE9178"/>
          <w:sz w:val="21"/>
          <w:szCs w:val="21"/>
        </w:rPr>
        <w:t>LiquidCrystal.h</w:t>
      </w:r>
      <w:proofErr w:type="spellEnd"/>
      <w:r w:rsidRPr="00F32D7D">
        <w:rPr>
          <w:rFonts w:ascii="Consolas" w:eastAsia="Times New Roman" w:hAnsi="Consolas" w:cs="Times New Roman"/>
          <w:color w:val="CE9178"/>
          <w:sz w:val="21"/>
          <w:szCs w:val="21"/>
        </w:rPr>
        <w:t>&gt;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roofErr w:type="spellStart"/>
      <w:r w:rsidRPr="00F32D7D">
        <w:rPr>
          <w:rFonts w:ascii="Consolas" w:eastAsia="Times New Roman" w:hAnsi="Consolas" w:cs="Times New Roman"/>
          <w:color w:val="D4D4D4"/>
          <w:sz w:val="21"/>
          <w:szCs w:val="21"/>
        </w:rPr>
        <w:t>LiquidCrystal</w:t>
      </w:r>
      <w:proofErr w:type="spellEnd"/>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lcd</w:t>
      </w:r>
      <w:proofErr w:type="spellEnd"/>
      <w:r w:rsidRPr="00F32D7D">
        <w:rPr>
          <w:rFonts w:ascii="Consolas" w:eastAsia="Times New Roman" w:hAnsi="Consolas" w:cs="Times New Roman"/>
          <w:color w:val="D4D4D4"/>
          <w:sz w:val="21"/>
          <w:szCs w:val="21"/>
        </w:rPr>
        <w:t>(</w:t>
      </w:r>
      <w:proofErr w:type="gramEnd"/>
      <w:r w:rsidRPr="00F32D7D">
        <w:rPr>
          <w:rFonts w:ascii="Consolas" w:eastAsia="Times New Roman" w:hAnsi="Consolas" w:cs="Times New Roman"/>
          <w:color w:val="B5CEA8"/>
          <w:sz w:val="21"/>
          <w:szCs w:val="21"/>
        </w:rPr>
        <w:t>8</w:t>
      </w:r>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B5CEA8"/>
          <w:sz w:val="21"/>
          <w:szCs w:val="21"/>
        </w:rPr>
        <w:t>9</w:t>
      </w:r>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B5CEA8"/>
          <w:sz w:val="21"/>
          <w:szCs w:val="21"/>
        </w:rPr>
        <w:t>10</w:t>
      </w:r>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B5CEA8"/>
          <w:sz w:val="21"/>
          <w:szCs w:val="21"/>
        </w:rPr>
        <w:t>11</w:t>
      </w:r>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B5CEA8"/>
          <w:sz w:val="21"/>
          <w:szCs w:val="21"/>
        </w:rPr>
        <w:t>12</w:t>
      </w:r>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B5CEA8"/>
          <w:sz w:val="21"/>
          <w:szCs w:val="21"/>
        </w:rPr>
        <w:t>13</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569CD6"/>
          <w:sz w:val="21"/>
          <w:szCs w:val="21"/>
        </w:rPr>
        <w:t>const</w:t>
      </w:r>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569CD6"/>
          <w:sz w:val="21"/>
          <w:szCs w:val="21"/>
        </w:rPr>
        <w:t>int</w:t>
      </w:r>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 </w:t>
      </w:r>
      <w:r w:rsidRPr="00F32D7D">
        <w:rPr>
          <w:rFonts w:ascii="Consolas" w:eastAsia="Times New Roman" w:hAnsi="Consolas" w:cs="Times New Roman"/>
          <w:color w:val="B5CEA8"/>
          <w:sz w:val="21"/>
          <w:szCs w:val="21"/>
        </w:rPr>
        <w:t>3</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569CD6"/>
          <w:sz w:val="21"/>
          <w:szCs w:val="21"/>
        </w:rPr>
        <w:t>const</w:t>
      </w:r>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569CD6"/>
          <w:sz w:val="21"/>
          <w:szCs w:val="21"/>
        </w:rPr>
        <w:t>int</w:t>
      </w:r>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maxPWM</w:t>
      </w:r>
      <w:proofErr w:type="spellEnd"/>
      <w:r w:rsidRPr="00F32D7D">
        <w:rPr>
          <w:rFonts w:ascii="Consolas" w:eastAsia="Times New Roman" w:hAnsi="Consolas" w:cs="Times New Roman"/>
          <w:color w:val="D4D4D4"/>
          <w:sz w:val="21"/>
          <w:szCs w:val="21"/>
        </w:rPr>
        <w:t> = </w:t>
      </w:r>
      <w:r w:rsidRPr="00F32D7D">
        <w:rPr>
          <w:rFonts w:ascii="Consolas" w:eastAsia="Times New Roman" w:hAnsi="Consolas" w:cs="Times New Roman"/>
          <w:color w:val="B5CEA8"/>
          <w:sz w:val="21"/>
          <w:szCs w:val="21"/>
        </w:rPr>
        <w:t>255</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569CD6"/>
          <w:sz w:val="21"/>
          <w:szCs w:val="21"/>
        </w:rPr>
        <w:t>const</w:t>
      </w:r>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569CD6"/>
          <w:sz w:val="21"/>
          <w:szCs w:val="21"/>
        </w:rPr>
        <w:t>int</w:t>
      </w:r>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adjPWM</w:t>
      </w:r>
      <w:proofErr w:type="spellEnd"/>
      <w:r w:rsidRPr="00F32D7D">
        <w:rPr>
          <w:rFonts w:ascii="Consolas" w:eastAsia="Times New Roman" w:hAnsi="Consolas" w:cs="Times New Roman"/>
          <w:color w:val="D4D4D4"/>
          <w:sz w:val="21"/>
          <w:szCs w:val="21"/>
        </w:rPr>
        <w:t> = </w:t>
      </w:r>
      <w:r w:rsidRPr="00F32D7D">
        <w:rPr>
          <w:rFonts w:ascii="Consolas" w:eastAsia="Times New Roman" w:hAnsi="Consolas" w:cs="Times New Roman"/>
          <w:color w:val="B5CEA8"/>
          <w:sz w:val="21"/>
          <w:szCs w:val="21"/>
        </w:rPr>
        <w:t>170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569CD6"/>
          <w:sz w:val="21"/>
          <w:szCs w:val="21"/>
        </w:rPr>
        <w:t>void</w:t>
      </w: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setup(</w:t>
      </w:r>
      <w:proofErr w:type="gram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Serial.begin</w:t>
      </w:r>
      <w:proofErr w:type="spellEnd"/>
      <w:r w:rsidRPr="00F32D7D">
        <w:rPr>
          <w:rFonts w:ascii="Consolas" w:eastAsia="Times New Roman" w:hAnsi="Consolas" w:cs="Times New Roman"/>
          <w:color w:val="D4D4D4"/>
          <w:sz w:val="21"/>
          <w:szCs w:val="21"/>
        </w:rPr>
        <w:t>(</w:t>
      </w:r>
      <w:r w:rsidRPr="00F32D7D">
        <w:rPr>
          <w:rFonts w:ascii="Consolas" w:eastAsia="Times New Roman" w:hAnsi="Consolas" w:cs="Times New Roman"/>
          <w:color w:val="B5CEA8"/>
          <w:sz w:val="21"/>
          <w:szCs w:val="21"/>
        </w:rPr>
        <w:t>9600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lcd.begin</w:t>
      </w:r>
      <w:proofErr w:type="spellEnd"/>
      <w:proofErr w:type="gramEnd"/>
      <w:r w:rsidRPr="00F32D7D">
        <w:rPr>
          <w:rFonts w:ascii="Consolas" w:eastAsia="Times New Roman" w:hAnsi="Consolas" w:cs="Times New Roman"/>
          <w:color w:val="D4D4D4"/>
          <w:sz w:val="21"/>
          <w:szCs w:val="21"/>
        </w:rPr>
        <w:t>(</w:t>
      </w:r>
      <w:r w:rsidRPr="00F32D7D">
        <w:rPr>
          <w:rFonts w:ascii="Consolas" w:eastAsia="Times New Roman" w:hAnsi="Consolas" w:cs="Times New Roman"/>
          <w:color w:val="B5CEA8"/>
          <w:sz w:val="21"/>
          <w:szCs w:val="21"/>
        </w:rPr>
        <w:t>16</w:t>
      </w:r>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B5CEA8"/>
          <w:sz w:val="21"/>
          <w:szCs w:val="21"/>
        </w:rPr>
        <w:t>2</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pinMode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OUTPUT);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delay(</w:t>
      </w:r>
      <w:proofErr w:type="gramEnd"/>
      <w:r w:rsidRPr="00F32D7D">
        <w:rPr>
          <w:rFonts w:ascii="Consolas" w:eastAsia="Times New Roman" w:hAnsi="Consolas" w:cs="Times New Roman"/>
          <w:color w:val="B5CEA8"/>
          <w:sz w:val="21"/>
          <w:szCs w:val="21"/>
        </w:rPr>
        <w:t>1000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motionControl</w:t>
      </w:r>
      <w:proofErr w:type="spellEnd"/>
      <w:r w:rsidRPr="00F32D7D">
        <w:rPr>
          <w:rFonts w:ascii="Consolas" w:eastAsia="Times New Roman" w:hAnsi="Consolas" w:cs="Times New Roman"/>
          <w:color w:val="D4D4D4"/>
          <w:sz w:val="21"/>
          <w:szCs w:val="21"/>
        </w:rPr>
        <w:t>(</w:t>
      </w:r>
      <w:proofErr w:type="gram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569CD6"/>
          <w:sz w:val="21"/>
          <w:szCs w:val="21"/>
        </w:rPr>
        <w:t>void</w:t>
      </w: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loop(</w:t>
      </w:r>
      <w:proofErr w:type="gram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569CD6"/>
          <w:sz w:val="21"/>
          <w:szCs w:val="21"/>
        </w:rPr>
        <w:t>void</w:t>
      </w: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motionControl</w:t>
      </w:r>
      <w:proofErr w:type="spellEnd"/>
      <w:r w:rsidRPr="00F32D7D">
        <w:rPr>
          <w:rFonts w:ascii="Consolas" w:eastAsia="Times New Roman" w:hAnsi="Consolas" w:cs="Times New Roman"/>
          <w:color w:val="D4D4D4"/>
          <w:sz w:val="21"/>
          <w:szCs w:val="21"/>
        </w:rPr>
        <w:t>(</w:t>
      </w:r>
      <w:proofErr w:type="gram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lcd.</w:t>
      </w:r>
      <w:proofErr w:type="gramStart"/>
      <w:r w:rsidRPr="00F32D7D">
        <w:rPr>
          <w:rFonts w:ascii="Consolas" w:eastAsia="Times New Roman" w:hAnsi="Consolas" w:cs="Times New Roman"/>
          <w:color w:val="D4D4D4"/>
          <w:sz w:val="21"/>
          <w:szCs w:val="21"/>
        </w:rPr>
        <w:t>print</w:t>
      </w:r>
      <w:proofErr w:type="spellEnd"/>
      <w:r w:rsidRPr="00F32D7D">
        <w:rPr>
          <w:rFonts w:ascii="Consolas" w:eastAsia="Times New Roman" w:hAnsi="Consolas" w:cs="Times New Roman"/>
          <w:color w:val="D4D4D4"/>
          <w:sz w:val="21"/>
          <w:szCs w:val="21"/>
        </w:rPr>
        <w:t>(</w:t>
      </w:r>
      <w:proofErr w:type="gramEnd"/>
      <w:r w:rsidRPr="00F32D7D">
        <w:rPr>
          <w:rFonts w:ascii="Consolas" w:eastAsia="Times New Roman" w:hAnsi="Consolas" w:cs="Times New Roman"/>
          <w:color w:val="CE9178"/>
          <w:sz w:val="21"/>
          <w:szCs w:val="21"/>
        </w:rPr>
        <w:t>"Moving 1 inch"</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analogWrite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maxPWM</w:t>
      </w:r>
      <w:proofErr w:type="spellEnd"/>
      <w:r w:rsidRPr="00F32D7D">
        <w:rPr>
          <w:rFonts w:ascii="Consolas" w:eastAsia="Times New Roman" w:hAnsi="Consolas" w:cs="Times New Roman"/>
          <w:color w:val="D4D4D4"/>
          <w:sz w:val="21"/>
          <w:szCs w:val="21"/>
        </w:rPr>
        <w:t>);</w:t>
      </w:r>
      <w:r w:rsidRPr="00F32D7D">
        <w:rPr>
          <w:rFonts w:ascii="Consolas" w:eastAsia="Times New Roman" w:hAnsi="Consolas" w:cs="Times New Roman"/>
          <w:color w:val="6A9955"/>
          <w:sz w:val="21"/>
          <w:szCs w:val="21"/>
        </w:rPr>
        <w:t> // torque initializer</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delay(</w:t>
      </w:r>
      <w:proofErr w:type="gramEnd"/>
      <w:r w:rsidRPr="00F32D7D">
        <w:rPr>
          <w:rFonts w:ascii="Consolas" w:eastAsia="Times New Roman" w:hAnsi="Consolas" w:cs="Times New Roman"/>
          <w:color w:val="B5CEA8"/>
          <w:sz w:val="21"/>
          <w:szCs w:val="21"/>
        </w:rPr>
        <w:t>50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analogWrite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adjPWM</w:t>
      </w:r>
      <w:proofErr w:type="spell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delay(</w:t>
      </w:r>
      <w:proofErr w:type="gramEnd"/>
      <w:r w:rsidRPr="00F32D7D">
        <w:rPr>
          <w:rFonts w:ascii="Consolas" w:eastAsia="Times New Roman" w:hAnsi="Consolas" w:cs="Times New Roman"/>
          <w:color w:val="B5CEA8"/>
          <w:sz w:val="21"/>
          <w:szCs w:val="21"/>
        </w:rPr>
        <w:t>1500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analogWrite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B5CEA8"/>
          <w:sz w:val="21"/>
          <w:szCs w:val="21"/>
        </w:rPr>
        <w:t>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delay(</w:t>
      </w:r>
      <w:proofErr w:type="gramEnd"/>
      <w:r w:rsidRPr="00F32D7D">
        <w:rPr>
          <w:rFonts w:ascii="Consolas" w:eastAsia="Times New Roman" w:hAnsi="Consolas" w:cs="Times New Roman"/>
          <w:color w:val="B5CEA8"/>
          <w:sz w:val="21"/>
          <w:szCs w:val="21"/>
        </w:rPr>
        <w:t>3000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lcd.clear</w:t>
      </w:r>
      <w:proofErr w:type="spellEnd"/>
      <w:proofErr w:type="gram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lcd.</w:t>
      </w:r>
      <w:proofErr w:type="gramStart"/>
      <w:r w:rsidRPr="00F32D7D">
        <w:rPr>
          <w:rFonts w:ascii="Consolas" w:eastAsia="Times New Roman" w:hAnsi="Consolas" w:cs="Times New Roman"/>
          <w:color w:val="D4D4D4"/>
          <w:sz w:val="21"/>
          <w:szCs w:val="21"/>
        </w:rPr>
        <w:t>print</w:t>
      </w:r>
      <w:proofErr w:type="spellEnd"/>
      <w:r w:rsidRPr="00F32D7D">
        <w:rPr>
          <w:rFonts w:ascii="Consolas" w:eastAsia="Times New Roman" w:hAnsi="Consolas" w:cs="Times New Roman"/>
          <w:color w:val="D4D4D4"/>
          <w:sz w:val="21"/>
          <w:szCs w:val="21"/>
        </w:rPr>
        <w:t>(</w:t>
      </w:r>
      <w:proofErr w:type="gramEnd"/>
      <w:r w:rsidRPr="00F32D7D">
        <w:rPr>
          <w:rFonts w:ascii="Consolas" w:eastAsia="Times New Roman" w:hAnsi="Consolas" w:cs="Times New Roman"/>
          <w:color w:val="CE9178"/>
          <w:sz w:val="21"/>
          <w:szCs w:val="21"/>
        </w:rPr>
        <w:t>"Moving 3/4 inch"</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analogWrite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maxPWM</w:t>
      </w:r>
      <w:proofErr w:type="spellEnd"/>
      <w:r w:rsidRPr="00F32D7D">
        <w:rPr>
          <w:rFonts w:ascii="Consolas" w:eastAsia="Times New Roman" w:hAnsi="Consolas" w:cs="Times New Roman"/>
          <w:color w:val="D4D4D4"/>
          <w:sz w:val="21"/>
          <w:szCs w:val="21"/>
        </w:rPr>
        <w:t>);</w:t>
      </w:r>
      <w:r w:rsidRPr="00F32D7D">
        <w:rPr>
          <w:rFonts w:ascii="Consolas" w:eastAsia="Times New Roman" w:hAnsi="Consolas" w:cs="Times New Roman"/>
          <w:color w:val="6A9955"/>
          <w:sz w:val="21"/>
          <w:szCs w:val="21"/>
        </w:rPr>
        <w:t> // torque initializer</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delay(</w:t>
      </w:r>
      <w:proofErr w:type="gramEnd"/>
      <w:r w:rsidRPr="00F32D7D">
        <w:rPr>
          <w:rFonts w:ascii="Consolas" w:eastAsia="Times New Roman" w:hAnsi="Consolas" w:cs="Times New Roman"/>
          <w:color w:val="B5CEA8"/>
          <w:sz w:val="21"/>
          <w:szCs w:val="21"/>
        </w:rPr>
        <w:t>50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analogWrite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adjPWM</w:t>
      </w:r>
      <w:proofErr w:type="spell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delay(</w:t>
      </w:r>
      <w:proofErr w:type="gramEnd"/>
      <w:r w:rsidRPr="00F32D7D">
        <w:rPr>
          <w:rFonts w:ascii="Consolas" w:eastAsia="Times New Roman" w:hAnsi="Consolas" w:cs="Times New Roman"/>
          <w:color w:val="B5CEA8"/>
          <w:sz w:val="21"/>
          <w:szCs w:val="21"/>
        </w:rPr>
        <w:t>1100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analogWrite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B5CEA8"/>
          <w:sz w:val="21"/>
          <w:szCs w:val="21"/>
        </w:rPr>
        <w:t>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delay(</w:t>
      </w:r>
      <w:proofErr w:type="gramEnd"/>
      <w:r w:rsidRPr="00F32D7D">
        <w:rPr>
          <w:rFonts w:ascii="Consolas" w:eastAsia="Times New Roman" w:hAnsi="Consolas" w:cs="Times New Roman"/>
          <w:color w:val="B5CEA8"/>
          <w:sz w:val="21"/>
          <w:szCs w:val="21"/>
        </w:rPr>
        <w:t>3000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lcd.clear</w:t>
      </w:r>
      <w:proofErr w:type="spellEnd"/>
      <w:proofErr w:type="gram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lcd.</w:t>
      </w:r>
      <w:proofErr w:type="gramStart"/>
      <w:r w:rsidRPr="00F32D7D">
        <w:rPr>
          <w:rFonts w:ascii="Consolas" w:eastAsia="Times New Roman" w:hAnsi="Consolas" w:cs="Times New Roman"/>
          <w:color w:val="D4D4D4"/>
          <w:sz w:val="21"/>
          <w:szCs w:val="21"/>
        </w:rPr>
        <w:t>print</w:t>
      </w:r>
      <w:proofErr w:type="spellEnd"/>
      <w:r w:rsidRPr="00F32D7D">
        <w:rPr>
          <w:rFonts w:ascii="Consolas" w:eastAsia="Times New Roman" w:hAnsi="Consolas" w:cs="Times New Roman"/>
          <w:color w:val="D4D4D4"/>
          <w:sz w:val="21"/>
          <w:szCs w:val="21"/>
        </w:rPr>
        <w:t>(</w:t>
      </w:r>
      <w:proofErr w:type="gramEnd"/>
      <w:r w:rsidRPr="00F32D7D">
        <w:rPr>
          <w:rFonts w:ascii="Consolas" w:eastAsia="Times New Roman" w:hAnsi="Consolas" w:cs="Times New Roman"/>
          <w:color w:val="CE9178"/>
          <w:sz w:val="21"/>
          <w:szCs w:val="21"/>
        </w:rPr>
        <w:t>"Moving 1 1/4 inch"</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analogWrite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maxPWM</w:t>
      </w:r>
      <w:proofErr w:type="spellEnd"/>
      <w:r w:rsidRPr="00F32D7D">
        <w:rPr>
          <w:rFonts w:ascii="Consolas" w:eastAsia="Times New Roman" w:hAnsi="Consolas" w:cs="Times New Roman"/>
          <w:color w:val="D4D4D4"/>
          <w:sz w:val="21"/>
          <w:szCs w:val="21"/>
        </w:rPr>
        <w:t>);</w:t>
      </w:r>
      <w:r w:rsidRPr="00F32D7D">
        <w:rPr>
          <w:rFonts w:ascii="Consolas" w:eastAsia="Times New Roman" w:hAnsi="Consolas" w:cs="Times New Roman"/>
          <w:color w:val="6A9955"/>
          <w:sz w:val="21"/>
          <w:szCs w:val="21"/>
        </w:rPr>
        <w:t> // torque initializer</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delay(</w:t>
      </w:r>
      <w:proofErr w:type="gramEnd"/>
      <w:r w:rsidRPr="00F32D7D">
        <w:rPr>
          <w:rFonts w:ascii="Consolas" w:eastAsia="Times New Roman" w:hAnsi="Consolas" w:cs="Times New Roman"/>
          <w:color w:val="B5CEA8"/>
          <w:sz w:val="21"/>
          <w:szCs w:val="21"/>
        </w:rPr>
        <w:t>50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analogWrite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adjPWM</w:t>
      </w:r>
      <w:proofErr w:type="spell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gramStart"/>
      <w:r w:rsidRPr="00F32D7D">
        <w:rPr>
          <w:rFonts w:ascii="Consolas" w:eastAsia="Times New Roman" w:hAnsi="Consolas" w:cs="Times New Roman"/>
          <w:color w:val="D4D4D4"/>
          <w:sz w:val="21"/>
          <w:szCs w:val="21"/>
        </w:rPr>
        <w:t>delay(</w:t>
      </w:r>
      <w:proofErr w:type="gramEnd"/>
      <w:r w:rsidRPr="00F32D7D">
        <w:rPr>
          <w:rFonts w:ascii="Consolas" w:eastAsia="Times New Roman" w:hAnsi="Consolas" w:cs="Times New Roman"/>
          <w:color w:val="B5CEA8"/>
          <w:sz w:val="21"/>
          <w:szCs w:val="21"/>
        </w:rPr>
        <w:t>1850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analogWrite</w:t>
      </w:r>
      <w:proofErr w:type="spellEnd"/>
      <w:r w:rsidRPr="00F32D7D">
        <w:rPr>
          <w:rFonts w:ascii="Consolas" w:eastAsia="Times New Roman" w:hAnsi="Consolas" w:cs="Times New Roman"/>
          <w:color w:val="D4D4D4"/>
          <w:sz w:val="21"/>
          <w:szCs w:val="21"/>
        </w:rPr>
        <w:t>(</w:t>
      </w:r>
      <w:proofErr w:type="spellStart"/>
      <w:proofErr w:type="gramEnd"/>
      <w:r w:rsidRPr="00F32D7D">
        <w:rPr>
          <w:rFonts w:ascii="Consolas" w:eastAsia="Times New Roman" w:hAnsi="Consolas" w:cs="Times New Roman"/>
          <w:color w:val="D4D4D4"/>
          <w:sz w:val="21"/>
          <w:szCs w:val="21"/>
        </w:rPr>
        <w:t>motorPin</w:t>
      </w:r>
      <w:proofErr w:type="spellEnd"/>
      <w:r w:rsidRPr="00F32D7D">
        <w:rPr>
          <w:rFonts w:ascii="Consolas" w:eastAsia="Times New Roman" w:hAnsi="Consolas" w:cs="Times New Roman"/>
          <w:color w:val="D4D4D4"/>
          <w:sz w:val="21"/>
          <w:szCs w:val="21"/>
        </w:rPr>
        <w:t>, </w:t>
      </w:r>
      <w:r w:rsidRPr="00F32D7D">
        <w:rPr>
          <w:rFonts w:ascii="Consolas" w:eastAsia="Times New Roman" w:hAnsi="Consolas" w:cs="Times New Roman"/>
          <w:color w:val="B5CEA8"/>
          <w:sz w:val="21"/>
          <w:szCs w:val="21"/>
        </w:rPr>
        <w:t>0</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proofErr w:type="gramStart"/>
      <w:r w:rsidRPr="00F32D7D">
        <w:rPr>
          <w:rFonts w:ascii="Consolas" w:eastAsia="Times New Roman" w:hAnsi="Consolas" w:cs="Times New Roman"/>
          <w:color w:val="D4D4D4"/>
          <w:sz w:val="21"/>
          <w:szCs w:val="21"/>
        </w:rPr>
        <w:t>lcd.clear</w:t>
      </w:r>
      <w:proofErr w:type="spellEnd"/>
      <w:proofErr w:type="gramEnd"/>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    </w:t>
      </w:r>
      <w:proofErr w:type="spellStart"/>
      <w:r w:rsidRPr="00F32D7D">
        <w:rPr>
          <w:rFonts w:ascii="Consolas" w:eastAsia="Times New Roman" w:hAnsi="Consolas" w:cs="Times New Roman"/>
          <w:color w:val="D4D4D4"/>
          <w:sz w:val="21"/>
          <w:szCs w:val="21"/>
        </w:rPr>
        <w:t>lcd.</w:t>
      </w:r>
      <w:proofErr w:type="gramStart"/>
      <w:r w:rsidRPr="00F32D7D">
        <w:rPr>
          <w:rFonts w:ascii="Consolas" w:eastAsia="Times New Roman" w:hAnsi="Consolas" w:cs="Times New Roman"/>
          <w:color w:val="D4D4D4"/>
          <w:sz w:val="21"/>
          <w:szCs w:val="21"/>
        </w:rPr>
        <w:t>print</w:t>
      </w:r>
      <w:proofErr w:type="spellEnd"/>
      <w:r w:rsidRPr="00F32D7D">
        <w:rPr>
          <w:rFonts w:ascii="Consolas" w:eastAsia="Times New Roman" w:hAnsi="Consolas" w:cs="Times New Roman"/>
          <w:color w:val="D4D4D4"/>
          <w:sz w:val="21"/>
          <w:szCs w:val="21"/>
        </w:rPr>
        <w:t>(</w:t>
      </w:r>
      <w:proofErr w:type="gramEnd"/>
      <w:r w:rsidRPr="00F32D7D">
        <w:rPr>
          <w:rFonts w:ascii="Consolas" w:eastAsia="Times New Roman" w:hAnsi="Consolas" w:cs="Times New Roman"/>
          <w:color w:val="CE9178"/>
          <w:sz w:val="21"/>
          <w:szCs w:val="21"/>
        </w:rPr>
        <w:t>"All steps Done!"</w:t>
      </w:r>
      <w:r w:rsidRPr="00F32D7D">
        <w:rPr>
          <w:rFonts w:ascii="Consolas" w:eastAsia="Times New Roman" w:hAnsi="Consolas" w:cs="Times New Roman"/>
          <w:color w:val="D4D4D4"/>
          <w:sz w:val="21"/>
          <w:szCs w:val="21"/>
        </w:rPr>
        <w:t>);</w:t>
      </w:r>
    </w:p>
    <w:p w:rsidR="00F32D7D" w:rsidRPr="00F32D7D" w:rsidRDefault="00F32D7D" w:rsidP="00F32D7D">
      <w:pPr>
        <w:shd w:val="clear" w:color="auto" w:fill="1E1E1E"/>
        <w:spacing w:after="0" w:line="285" w:lineRule="atLeast"/>
        <w:rPr>
          <w:rFonts w:ascii="Consolas" w:eastAsia="Times New Roman" w:hAnsi="Consolas" w:cs="Times New Roman"/>
          <w:color w:val="D4D4D4"/>
          <w:sz w:val="21"/>
          <w:szCs w:val="21"/>
        </w:rPr>
      </w:pPr>
      <w:r w:rsidRPr="00F32D7D">
        <w:rPr>
          <w:rFonts w:ascii="Consolas" w:eastAsia="Times New Roman" w:hAnsi="Consolas" w:cs="Times New Roman"/>
          <w:color w:val="D4D4D4"/>
          <w:sz w:val="21"/>
          <w:szCs w:val="21"/>
        </w:rPr>
        <w:t>}</w:t>
      </w:r>
    </w:p>
    <w:p w:rsidR="00F32D7D" w:rsidRPr="005F0F93" w:rsidRDefault="00F32D7D" w:rsidP="00F32D7D">
      <w:pPr>
        <w:rPr>
          <w:rFonts w:cstheme="minorHAnsi"/>
          <w:b/>
          <w:sz w:val="24"/>
          <w:szCs w:val="24"/>
        </w:rPr>
      </w:pPr>
    </w:p>
    <w:sectPr w:rsidR="00F32D7D" w:rsidRPr="005F0F93">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0634" w:rsidRDefault="00ED0634">
      <w:pPr>
        <w:spacing w:after="0" w:line="240" w:lineRule="auto"/>
      </w:pPr>
      <w:r>
        <w:separator/>
      </w:r>
    </w:p>
  </w:endnote>
  <w:endnote w:type="continuationSeparator" w:id="0">
    <w:p w:rsidR="00ED0634" w:rsidRDefault="00ED0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BB0" w:rsidRDefault="00A81B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3267578"/>
      <w:docPartObj>
        <w:docPartGallery w:val="Page Numbers (Bottom of Page)"/>
        <w:docPartUnique/>
      </w:docPartObj>
    </w:sdtPr>
    <w:sdtEndPr>
      <w:rPr>
        <w:noProof/>
      </w:rPr>
    </w:sdtEndPr>
    <w:sdtContent>
      <w:p w:rsidR="003C7B58" w:rsidRDefault="005A2A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C7B58" w:rsidRDefault="003C7B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BB0" w:rsidRDefault="00A81B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0634" w:rsidRDefault="00ED0634">
      <w:pPr>
        <w:spacing w:after="0" w:line="240" w:lineRule="auto"/>
      </w:pPr>
      <w:r>
        <w:separator/>
      </w:r>
    </w:p>
  </w:footnote>
  <w:footnote w:type="continuationSeparator" w:id="0">
    <w:p w:rsidR="00ED0634" w:rsidRDefault="00ED06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BB0" w:rsidRDefault="00A81B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0572" w:rsidRDefault="00A81BB0" w:rsidP="005F0572">
    <w:pPr>
      <w:pStyle w:val="Header"/>
    </w:pPr>
    <w:r w:rsidRPr="00094C42">
      <w:rPr>
        <w:noProof/>
      </w:rPr>
      <w:drawing>
        <wp:anchor distT="0" distB="0" distL="114300" distR="114300" simplePos="0" relativeHeight="251659264" behindDoc="0" locked="0" layoutInCell="1" allowOverlap="1" wp14:anchorId="3F84BDEA" wp14:editId="627696EB">
          <wp:simplePos x="0" y="0"/>
          <wp:positionH relativeFrom="page">
            <wp:align>right</wp:align>
          </wp:positionH>
          <wp:positionV relativeFrom="paragraph">
            <wp:posOffset>-247650</wp:posOffset>
          </wp:positionV>
          <wp:extent cx="1997076" cy="704850"/>
          <wp:effectExtent l="0" t="0" r="0" b="0"/>
          <wp:wrapNone/>
          <wp:docPr id="45" name="Picture 0" descr="Formal_Viterbi_CardOnTran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l_Viterbi_CardOnTrans.eps"/>
                  <pic:cNvPicPr/>
                </pic:nvPicPr>
                <pic:blipFill>
                  <a:blip r:embed="rId1"/>
                  <a:stretch>
                    <a:fillRect/>
                  </a:stretch>
                </pic:blipFill>
                <pic:spPr>
                  <a:xfrm>
                    <a:off x="0" y="0"/>
                    <a:ext cx="1997076" cy="704850"/>
                  </a:xfrm>
                  <a:prstGeom prst="rect">
                    <a:avLst/>
                  </a:prstGeom>
                </pic:spPr>
              </pic:pic>
            </a:graphicData>
          </a:graphic>
          <wp14:sizeRelH relativeFrom="margin">
            <wp14:pctWidth>0</wp14:pctWidth>
          </wp14:sizeRelH>
          <wp14:sizeRelV relativeFrom="margin">
            <wp14:pctHeight>0</wp14:pctHeight>
          </wp14:sizeRelV>
        </wp:anchor>
      </w:drawing>
    </w:r>
    <w:r w:rsidR="005A2A7D" w:rsidRPr="009D0B21">
      <w:rPr>
        <w:sz w:val="36"/>
        <w:szCs w:val="36"/>
      </w:rPr>
      <w:t>Zhibo Wang</w:t>
    </w:r>
    <w:r w:rsidR="005A2A7D">
      <w:ptab w:relativeTo="margin" w:alignment="center" w:leader="none"/>
    </w:r>
    <w:r w:rsidR="0055307D">
      <w:rPr>
        <w:sz w:val="36"/>
        <w:szCs w:val="36"/>
      </w:rPr>
      <w:t>zhibo.</w:t>
    </w:r>
    <w:r w:rsidR="005A2A7D" w:rsidRPr="009D0B21">
      <w:rPr>
        <w:sz w:val="36"/>
        <w:szCs w:val="36"/>
      </w:rPr>
      <w:t>wan</w:t>
    </w:r>
    <w:r w:rsidR="0055307D">
      <w:rPr>
        <w:sz w:val="36"/>
        <w:szCs w:val="36"/>
      </w:rPr>
      <w:t>g</w:t>
    </w:r>
    <w:r w:rsidR="005A2A7D" w:rsidRPr="009D0B21">
      <w:rPr>
        <w:sz w:val="36"/>
        <w:szCs w:val="36"/>
      </w:rPr>
      <w:t>@usc.edu</w:t>
    </w:r>
    <w:r w:rsidR="005A2A7D">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BB0" w:rsidRDefault="00A81B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D64C28"/>
    <w:multiLevelType w:val="hybridMultilevel"/>
    <w:tmpl w:val="20F82956"/>
    <w:lvl w:ilvl="0" w:tplc="05909F78">
      <w:start w:val="1"/>
      <w:numFmt w:val="decimal"/>
      <w:lvlText w:val="%1."/>
      <w:lvlJc w:val="left"/>
      <w:pPr>
        <w:ind w:left="720" w:hanging="360"/>
      </w:pPr>
      <w:rPr>
        <w:rFonts w:hint="default"/>
      </w:rPr>
    </w:lvl>
    <w:lvl w:ilvl="1" w:tplc="2E3ACF30" w:tentative="1">
      <w:start w:val="1"/>
      <w:numFmt w:val="lowerLetter"/>
      <w:lvlText w:val="%2."/>
      <w:lvlJc w:val="left"/>
      <w:pPr>
        <w:ind w:left="1440" w:hanging="360"/>
      </w:pPr>
    </w:lvl>
    <w:lvl w:ilvl="2" w:tplc="15221858" w:tentative="1">
      <w:start w:val="1"/>
      <w:numFmt w:val="lowerRoman"/>
      <w:lvlText w:val="%3."/>
      <w:lvlJc w:val="right"/>
      <w:pPr>
        <w:ind w:left="2160" w:hanging="180"/>
      </w:pPr>
    </w:lvl>
    <w:lvl w:ilvl="3" w:tplc="4462F144" w:tentative="1">
      <w:start w:val="1"/>
      <w:numFmt w:val="decimal"/>
      <w:lvlText w:val="%4."/>
      <w:lvlJc w:val="left"/>
      <w:pPr>
        <w:ind w:left="2880" w:hanging="360"/>
      </w:pPr>
    </w:lvl>
    <w:lvl w:ilvl="4" w:tplc="52B42194" w:tentative="1">
      <w:start w:val="1"/>
      <w:numFmt w:val="lowerLetter"/>
      <w:lvlText w:val="%5."/>
      <w:lvlJc w:val="left"/>
      <w:pPr>
        <w:ind w:left="3600" w:hanging="360"/>
      </w:pPr>
    </w:lvl>
    <w:lvl w:ilvl="5" w:tplc="9462EC98" w:tentative="1">
      <w:start w:val="1"/>
      <w:numFmt w:val="lowerRoman"/>
      <w:lvlText w:val="%6."/>
      <w:lvlJc w:val="right"/>
      <w:pPr>
        <w:ind w:left="4320" w:hanging="180"/>
      </w:pPr>
    </w:lvl>
    <w:lvl w:ilvl="6" w:tplc="0792AC2A" w:tentative="1">
      <w:start w:val="1"/>
      <w:numFmt w:val="decimal"/>
      <w:lvlText w:val="%7."/>
      <w:lvlJc w:val="left"/>
      <w:pPr>
        <w:ind w:left="5040" w:hanging="360"/>
      </w:pPr>
    </w:lvl>
    <w:lvl w:ilvl="7" w:tplc="328A583A" w:tentative="1">
      <w:start w:val="1"/>
      <w:numFmt w:val="lowerLetter"/>
      <w:lvlText w:val="%8."/>
      <w:lvlJc w:val="left"/>
      <w:pPr>
        <w:ind w:left="5760" w:hanging="360"/>
      </w:pPr>
    </w:lvl>
    <w:lvl w:ilvl="8" w:tplc="16A8717A" w:tentative="1">
      <w:start w:val="1"/>
      <w:numFmt w:val="lowerRoman"/>
      <w:lvlText w:val="%9."/>
      <w:lvlJc w:val="right"/>
      <w:pPr>
        <w:ind w:left="6480" w:hanging="180"/>
      </w:pPr>
    </w:lvl>
  </w:abstractNum>
  <w:abstractNum w:abstractNumId="1" w15:restartNumberingAfterBreak="0">
    <w:nsid w:val="6669141D"/>
    <w:multiLevelType w:val="hybridMultilevel"/>
    <w:tmpl w:val="3F08AB50"/>
    <w:lvl w:ilvl="0" w:tplc="42726A7A">
      <w:start w:val="1"/>
      <w:numFmt w:val="decimal"/>
      <w:lvlText w:val="%1."/>
      <w:lvlJc w:val="left"/>
      <w:pPr>
        <w:ind w:left="720" w:hanging="360"/>
      </w:pPr>
      <w:rPr>
        <w:rFonts w:hint="default"/>
      </w:rPr>
    </w:lvl>
    <w:lvl w:ilvl="1" w:tplc="3DEA99F8" w:tentative="1">
      <w:start w:val="1"/>
      <w:numFmt w:val="lowerLetter"/>
      <w:lvlText w:val="%2."/>
      <w:lvlJc w:val="left"/>
      <w:pPr>
        <w:ind w:left="1440" w:hanging="360"/>
      </w:pPr>
    </w:lvl>
    <w:lvl w:ilvl="2" w:tplc="40EAC2AE" w:tentative="1">
      <w:start w:val="1"/>
      <w:numFmt w:val="lowerRoman"/>
      <w:lvlText w:val="%3."/>
      <w:lvlJc w:val="right"/>
      <w:pPr>
        <w:ind w:left="2160" w:hanging="180"/>
      </w:pPr>
    </w:lvl>
    <w:lvl w:ilvl="3" w:tplc="27228530" w:tentative="1">
      <w:start w:val="1"/>
      <w:numFmt w:val="decimal"/>
      <w:lvlText w:val="%4."/>
      <w:lvlJc w:val="left"/>
      <w:pPr>
        <w:ind w:left="2880" w:hanging="360"/>
      </w:pPr>
    </w:lvl>
    <w:lvl w:ilvl="4" w:tplc="265E62EA" w:tentative="1">
      <w:start w:val="1"/>
      <w:numFmt w:val="lowerLetter"/>
      <w:lvlText w:val="%5."/>
      <w:lvlJc w:val="left"/>
      <w:pPr>
        <w:ind w:left="3600" w:hanging="360"/>
      </w:pPr>
    </w:lvl>
    <w:lvl w:ilvl="5" w:tplc="1F5447AC" w:tentative="1">
      <w:start w:val="1"/>
      <w:numFmt w:val="lowerRoman"/>
      <w:lvlText w:val="%6."/>
      <w:lvlJc w:val="right"/>
      <w:pPr>
        <w:ind w:left="4320" w:hanging="180"/>
      </w:pPr>
    </w:lvl>
    <w:lvl w:ilvl="6" w:tplc="1FD20D20" w:tentative="1">
      <w:start w:val="1"/>
      <w:numFmt w:val="decimal"/>
      <w:lvlText w:val="%7."/>
      <w:lvlJc w:val="left"/>
      <w:pPr>
        <w:ind w:left="5040" w:hanging="360"/>
      </w:pPr>
    </w:lvl>
    <w:lvl w:ilvl="7" w:tplc="055CDC12" w:tentative="1">
      <w:start w:val="1"/>
      <w:numFmt w:val="lowerLetter"/>
      <w:lvlText w:val="%8."/>
      <w:lvlJc w:val="left"/>
      <w:pPr>
        <w:ind w:left="5760" w:hanging="360"/>
      </w:pPr>
    </w:lvl>
    <w:lvl w:ilvl="8" w:tplc="24CADF2A" w:tentative="1">
      <w:start w:val="1"/>
      <w:numFmt w:val="lowerRoman"/>
      <w:lvlText w:val="%9."/>
      <w:lvlJc w:val="right"/>
      <w:pPr>
        <w:ind w:left="6480" w:hanging="180"/>
      </w:pPr>
    </w:lvl>
  </w:abstractNum>
  <w:abstractNum w:abstractNumId="2" w15:restartNumberingAfterBreak="0">
    <w:nsid w:val="7727615C"/>
    <w:multiLevelType w:val="hybridMultilevel"/>
    <w:tmpl w:val="A1E8D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932549"/>
    <w:multiLevelType w:val="hybridMultilevel"/>
    <w:tmpl w:val="D88E5818"/>
    <w:lvl w:ilvl="0" w:tplc="5D68C6A8">
      <w:start w:val="1"/>
      <w:numFmt w:val="decimal"/>
      <w:lvlText w:val="%1."/>
      <w:lvlJc w:val="left"/>
      <w:pPr>
        <w:ind w:left="720" w:hanging="360"/>
      </w:pPr>
      <w:rPr>
        <w:rFonts w:hint="default"/>
      </w:rPr>
    </w:lvl>
    <w:lvl w:ilvl="1" w:tplc="CF545C46" w:tentative="1">
      <w:start w:val="1"/>
      <w:numFmt w:val="lowerLetter"/>
      <w:lvlText w:val="%2."/>
      <w:lvlJc w:val="left"/>
      <w:pPr>
        <w:ind w:left="1440" w:hanging="360"/>
      </w:pPr>
    </w:lvl>
    <w:lvl w:ilvl="2" w:tplc="64A81748" w:tentative="1">
      <w:start w:val="1"/>
      <w:numFmt w:val="lowerRoman"/>
      <w:lvlText w:val="%3."/>
      <w:lvlJc w:val="right"/>
      <w:pPr>
        <w:ind w:left="2160" w:hanging="180"/>
      </w:pPr>
    </w:lvl>
    <w:lvl w:ilvl="3" w:tplc="A58A3E24" w:tentative="1">
      <w:start w:val="1"/>
      <w:numFmt w:val="decimal"/>
      <w:lvlText w:val="%4."/>
      <w:lvlJc w:val="left"/>
      <w:pPr>
        <w:ind w:left="2880" w:hanging="360"/>
      </w:pPr>
    </w:lvl>
    <w:lvl w:ilvl="4" w:tplc="3D24DCA0" w:tentative="1">
      <w:start w:val="1"/>
      <w:numFmt w:val="lowerLetter"/>
      <w:lvlText w:val="%5."/>
      <w:lvlJc w:val="left"/>
      <w:pPr>
        <w:ind w:left="3600" w:hanging="360"/>
      </w:pPr>
    </w:lvl>
    <w:lvl w:ilvl="5" w:tplc="83D649B0" w:tentative="1">
      <w:start w:val="1"/>
      <w:numFmt w:val="lowerRoman"/>
      <w:lvlText w:val="%6."/>
      <w:lvlJc w:val="right"/>
      <w:pPr>
        <w:ind w:left="4320" w:hanging="180"/>
      </w:pPr>
    </w:lvl>
    <w:lvl w:ilvl="6" w:tplc="3C5E4A34" w:tentative="1">
      <w:start w:val="1"/>
      <w:numFmt w:val="decimal"/>
      <w:lvlText w:val="%7."/>
      <w:lvlJc w:val="left"/>
      <w:pPr>
        <w:ind w:left="5040" w:hanging="360"/>
      </w:pPr>
    </w:lvl>
    <w:lvl w:ilvl="7" w:tplc="0ABC4DA4" w:tentative="1">
      <w:start w:val="1"/>
      <w:numFmt w:val="lowerLetter"/>
      <w:lvlText w:val="%8."/>
      <w:lvlJc w:val="left"/>
      <w:pPr>
        <w:ind w:left="5760" w:hanging="360"/>
      </w:pPr>
    </w:lvl>
    <w:lvl w:ilvl="8" w:tplc="F8880B34"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hibo Wang">
    <w15:presenceInfo w15:providerId="Windows Live" w15:userId="4365520c120984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CC9"/>
    <w:rsid w:val="000306A4"/>
    <w:rsid w:val="000479B8"/>
    <w:rsid w:val="00054154"/>
    <w:rsid w:val="00055A98"/>
    <w:rsid w:val="000658FF"/>
    <w:rsid w:val="000729F3"/>
    <w:rsid w:val="00082198"/>
    <w:rsid w:val="000A453F"/>
    <w:rsid w:val="000B6299"/>
    <w:rsid w:val="000F2A8C"/>
    <w:rsid w:val="0010254E"/>
    <w:rsid w:val="00161EBE"/>
    <w:rsid w:val="00162791"/>
    <w:rsid w:val="00165C14"/>
    <w:rsid w:val="00173C16"/>
    <w:rsid w:val="00183BB7"/>
    <w:rsid w:val="001860CF"/>
    <w:rsid w:val="00192328"/>
    <w:rsid w:val="0019699F"/>
    <w:rsid w:val="001B19B8"/>
    <w:rsid w:val="001B2E60"/>
    <w:rsid w:val="001E233D"/>
    <w:rsid w:val="001E3E46"/>
    <w:rsid w:val="0020284E"/>
    <w:rsid w:val="00230DF7"/>
    <w:rsid w:val="002419BE"/>
    <w:rsid w:val="002545C7"/>
    <w:rsid w:val="00261647"/>
    <w:rsid w:val="0028080E"/>
    <w:rsid w:val="0029138D"/>
    <w:rsid w:val="00294143"/>
    <w:rsid w:val="002A78FC"/>
    <w:rsid w:val="002B1E8C"/>
    <w:rsid w:val="002D0CD8"/>
    <w:rsid w:val="002E599C"/>
    <w:rsid w:val="00300340"/>
    <w:rsid w:val="003058B4"/>
    <w:rsid w:val="003110E6"/>
    <w:rsid w:val="00320BDA"/>
    <w:rsid w:val="00325395"/>
    <w:rsid w:val="00351BB3"/>
    <w:rsid w:val="00363EA6"/>
    <w:rsid w:val="003704F3"/>
    <w:rsid w:val="003871A3"/>
    <w:rsid w:val="00394AFB"/>
    <w:rsid w:val="0039648F"/>
    <w:rsid w:val="00397C44"/>
    <w:rsid w:val="003A024B"/>
    <w:rsid w:val="003A06AA"/>
    <w:rsid w:val="003A5483"/>
    <w:rsid w:val="003C7B58"/>
    <w:rsid w:val="003D20B3"/>
    <w:rsid w:val="00410110"/>
    <w:rsid w:val="00410B22"/>
    <w:rsid w:val="004239FD"/>
    <w:rsid w:val="00424F5A"/>
    <w:rsid w:val="00437868"/>
    <w:rsid w:val="00440EDE"/>
    <w:rsid w:val="00453B8C"/>
    <w:rsid w:val="0046474D"/>
    <w:rsid w:val="004A6477"/>
    <w:rsid w:val="004A6979"/>
    <w:rsid w:val="004D6E57"/>
    <w:rsid w:val="005052E3"/>
    <w:rsid w:val="005250C5"/>
    <w:rsid w:val="00532E43"/>
    <w:rsid w:val="005468F0"/>
    <w:rsid w:val="0055307D"/>
    <w:rsid w:val="005646FC"/>
    <w:rsid w:val="00571CC9"/>
    <w:rsid w:val="00584517"/>
    <w:rsid w:val="005940D6"/>
    <w:rsid w:val="005A2A7D"/>
    <w:rsid w:val="005A40B1"/>
    <w:rsid w:val="005B43C2"/>
    <w:rsid w:val="005E2248"/>
    <w:rsid w:val="005E6BFA"/>
    <w:rsid w:val="005F0572"/>
    <w:rsid w:val="005F0F93"/>
    <w:rsid w:val="00632D7C"/>
    <w:rsid w:val="00633759"/>
    <w:rsid w:val="00650A04"/>
    <w:rsid w:val="006731AA"/>
    <w:rsid w:val="00692706"/>
    <w:rsid w:val="006B317E"/>
    <w:rsid w:val="006C6E79"/>
    <w:rsid w:val="006D668F"/>
    <w:rsid w:val="007448A7"/>
    <w:rsid w:val="00751627"/>
    <w:rsid w:val="00756BF2"/>
    <w:rsid w:val="007900B8"/>
    <w:rsid w:val="00792B06"/>
    <w:rsid w:val="007A1F22"/>
    <w:rsid w:val="007A26F4"/>
    <w:rsid w:val="007A6BC7"/>
    <w:rsid w:val="00803A87"/>
    <w:rsid w:val="00804514"/>
    <w:rsid w:val="00812C8D"/>
    <w:rsid w:val="008272B8"/>
    <w:rsid w:val="008712E8"/>
    <w:rsid w:val="008755E4"/>
    <w:rsid w:val="008764B3"/>
    <w:rsid w:val="00883540"/>
    <w:rsid w:val="00886A01"/>
    <w:rsid w:val="00887624"/>
    <w:rsid w:val="008B5BAE"/>
    <w:rsid w:val="008C081B"/>
    <w:rsid w:val="008D3513"/>
    <w:rsid w:val="008D6FE9"/>
    <w:rsid w:val="008D773C"/>
    <w:rsid w:val="008F336F"/>
    <w:rsid w:val="008F7BB0"/>
    <w:rsid w:val="009015B1"/>
    <w:rsid w:val="00902A20"/>
    <w:rsid w:val="0091101B"/>
    <w:rsid w:val="009121E8"/>
    <w:rsid w:val="00925B69"/>
    <w:rsid w:val="00932D38"/>
    <w:rsid w:val="0093360F"/>
    <w:rsid w:val="00970F87"/>
    <w:rsid w:val="00980266"/>
    <w:rsid w:val="009A238C"/>
    <w:rsid w:val="009C4D7C"/>
    <w:rsid w:val="009D0B21"/>
    <w:rsid w:val="00A05FF1"/>
    <w:rsid w:val="00A24B59"/>
    <w:rsid w:val="00A42A62"/>
    <w:rsid w:val="00A70222"/>
    <w:rsid w:val="00A761ED"/>
    <w:rsid w:val="00A7754E"/>
    <w:rsid w:val="00A81BB0"/>
    <w:rsid w:val="00AB41B3"/>
    <w:rsid w:val="00AE2A49"/>
    <w:rsid w:val="00B015B3"/>
    <w:rsid w:val="00B60BCD"/>
    <w:rsid w:val="00B62CC9"/>
    <w:rsid w:val="00B71724"/>
    <w:rsid w:val="00B84951"/>
    <w:rsid w:val="00BB0BD2"/>
    <w:rsid w:val="00BB1769"/>
    <w:rsid w:val="00BB785A"/>
    <w:rsid w:val="00BD4A3E"/>
    <w:rsid w:val="00BD4CF6"/>
    <w:rsid w:val="00BE797C"/>
    <w:rsid w:val="00BF1982"/>
    <w:rsid w:val="00C105F1"/>
    <w:rsid w:val="00C165A3"/>
    <w:rsid w:val="00C705C1"/>
    <w:rsid w:val="00CA5A67"/>
    <w:rsid w:val="00CA698E"/>
    <w:rsid w:val="00CB34EE"/>
    <w:rsid w:val="00CC16C9"/>
    <w:rsid w:val="00CC549E"/>
    <w:rsid w:val="00CD5A24"/>
    <w:rsid w:val="00CF05A1"/>
    <w:rsid w:val="00CF142E"/>
    <w:rsid w:val="00CF2C74"/>
    <w:rsid w:val="00D11F67"/>
    <w:rsid w:val="00DC5DEF"/>
    <w:rsid w:val="00DE3110"/>
    <w:rsid w:val="00DF2227"/>
    <w:rsid w:val="00E13C31"/>
    <w:rsid w:val="00E37E4E"/>
    <w:rsid w:val="00E47502"/>
    <w:rsid w:val="00E52052"/>
    <w:rsid w:val="00E623AB"/>
    <w:rsid w:val="00E72A50"/>
    <w:rsid w:val="00E778EC"/>
    <w:rsid w:val="00E8372D"/>
    <w:rsid w:val="00EB26EB"/>
    <w:rsid w:val="00EC63A5"/>
    <w:rsid w:val="00ED0634"/>
    <w:rsid w:val="00EE24AA"/>
    <w:rsid w:val="00EE6A0C"/>
    <w:rsid w:val="00F32D7D"/>
    <w:rsid w:val="00F43D1C"/>
    <w:rsid w:val="00F710B3"/>
    <w:rsid w:val="00F80480"/>
    <w:rsid w:val="00F85B5F"/>
    <w:rsid w:val="00F911E5"/>
    <w:rsid w:val="00F94BD0"/>
    <w:rsid w:val="00FA2BD0"/>
    <w:rsid w:val="00FB2508"/>
    <w:rsid w:val="00FD7C7C"/>
    <w:rsid w:val="00FF10BC"/>
    <w:rsid w:val="00FF1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716F0"/>
  <w15:chartTrackingRefBased/>
  <w15:docId w15:val="{4EBC3E96-D80F-4789-B87E-9C85B2E0E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0572"/>
    <w:rPr>
      <w:color w:val="0563C1" w:themeColor="hyperlink"/>
      <w:u w:val="single"/>
    </w:rPr>
  </w:style>
  <w:style w:type="character" w:customStyle="1" w:styleId="UnresolvedMention1">
    <w:name w:val="Unresolved Mention1"/>
    <w:basedOn w:val="DefaultParagraphFont"/>
    <w:uiPriority w:val="99"/>
    <w:semiHidden/>
    <w:unhideWhenUsed/>
    <w:rsid w:val="005F0572"/>
    <w:rPr>
      <w:color w:val="605E5C"/>
      <w:shd w:val="clear" w:color="auto" w:fill="E1DFDD"/>
    </w:rPr>
  </w:style>
  <w:style w:type="paragraph" w:styleId="BalloonText">
    <w:name w:val="Balloon Text"/>
    <w:basedOn w:val="Normal"/>
    <w:link w:val="BalloonTextChar"/>
    <w:uiPriority w:val="99"/>
    <w:semiHidden/>
    <w:unhideWhenUsed/>
    <w:rsid w:val="005F05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0572"/>
    <w:rPr>
      <w:rFonts w:ascii="Segoe UI" w:hAnsi="Segoe UI" w:cs="Segoe UI"/>
      <w:sz w:val="18"/>
      <w:szCs w:val="18"/>
    </w:rPr>
  </w:style>
  <w:style w:type="paragraph" w:styleId="Header">
    <w:name w:val="header"/>
    <w:basedOn w:val="Normal"/>
    <w:link w:val="HeaderChar"/>
    <w:uiPriority w:val="99"/>
    <w:unhideWhenUsed/>
    <w:rsid w:val="005F05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0572"/>
  </w:style>
  <w:style w:type="paragraph" w:styleId="Footer">
    <w:name w:val="footer"/>
    <w:basedOn w:val="Normal"/>
    <w:link w:val="FooterChar"/>
    <w:uiPriority w:val="99"/>
    <w:unhideWhenUsed/>
    <w:rsid w:val="005F05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0572"/>
  </w:style>
  <w:style w:type="paragraph" w:styleId="ListParagraph">
    <w:name w:val="List Paragraph"/>
    <w:basedOn w:val="Normal"/>
    <w:uiPriority w:val="34"/>
    <w:qFormat/>
    <w:rsid w:val="005F0572"/>
    <w:pPr>
      <w:ind w:left="720"/>
      <w:contextualSpacing/>
    </w:pPr>
  </w:style>
  <w:style w:type="character" w:styleId="FollowedHyperlink">
    <w:name w:val="FollowedHyperlink"/>
    <w:basedOn w:val="DefaultParagraphFont"/>
    <w:uiPriority w:val="99"/>
    <w:semiHidden/>
    <w:unhideWhenUsed/>
    <w:rsid w:val="003110E6"/>
    <w:rPr>
      <w:color w:val="954F72" w:themeColor="followedHyperlink"/>
      <w:u w:val="single"/>
    </w:rPr>
  </w:style>
  <w:style w:type="table" w:styleId="TableGrid">
    <w:name w:val="Table Grid"/>
    <w:basedOn w:val="TableNormal"/>
    <w:uiPriority w:val="39"/>
    <w:rsid w:val="00311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874208">
      <w:bodyDiv w:val="1"/>
      <w:marLeft w:val="0"/>
      <w:marRight w:val="0"/>
      <w:marTop w:val="0"/>
      <w:marBottom w:val="0"/>
      <w:divBdr>
        <w:top w:val="none" w:sz="0" w:space="0" w:color="auto"/>
        <w:left w:val="none" w:sz="0" w:space="0" w:color="auto"/>
        <w:bottom w:val="none" w:sz="0" w:space="0" w:color="auto"/>
        <w:right w:val="none" w:sz="0" w:space="0" w:color="auto"/>
      </w:divBdr>
      <w:divsChild>
        <w:div w:id="1738670340">
          <w:marLeft w:val="0"/>
          <w:marRight w:val="0"/>
          <w:marTop w:val="0"/>
          <w:marBottom w:val="0"/>
          <w:divBdr>
            <w:top w:val="none" w:sz="0" w:space="0" w:color="auto"/>
            <w:left w:val="none" w:sz="0" w:space="0" w:color="auto"/>
            <w:bottom w:val="none" w:sz="0" w:space="0" w:color="auto"/>
            <w:right w:val="none" w:sz="0" w:space="0" w:color="auto"/>
          </w:divBdr>
          <w:divsChild>
            <w:div w:id="1851024615">
              <w:marLeft w:val="0"/>
              <w:marRight w:val="0"/>
              <w:marTop w:val="0"/>
              <w:marBottom w:val="0"/>
              <w:divBdr>
                <w:top w:val="none" w:sz="0" w:space="0" w:color="auto"/>
                <w:left w:val="none" w:sz="0" w:space="0" w:color="auto"/>
                <w:bottom w:val="none" w:sz="0" w:space="0" w:color="auto"/>
                <w:right w:val="none" w:sz="0" w:space="0" w:color="auto"/>
              </w:divBdr>
            </w:div>
            <w:div w:id="145242331">
              <w:marLeft w:val="0"/>
              <w:marRight w:val="0"/>
              <w:marTop w:val="0"/>
              <w:marBottom w:val="0"/>
              <w:divBdr>
                <w:top w:val="none" w:sz="0" w:space="0" w:color="auto"/>
                <w:left w:val="none" w:sz="0" w:space="0" w:color="auto"/>
                <w:bottom w:val="none" w:sz="0" w:space="0" w:color="auto"/>
                <w:right w:val="none" w:sz="0" w:space="0" w:color="auto"/>
              </w:divBdr>
            </w:div>
            <w:div w:id="1290698587">
              <w:marLeft w:val="0"/>
              <w:marRight w:val="0"/>
              <w:marTop w:val="0"/>
              <w:marBottom w:val="0"/>
              <w:divBdr>
                <w:top w:val="none" w:sz="0" w:space="0" w:color="auto"/>
                <w:left w:val="none" w:sz="0" w:space="0" w:color="auto"/>
                <w:bottom w:val="none" w:sz="0" w:space="0" w:color="auto"/>
                <w:right w:val="none" w:sz="0" w:space="0" w:color="auto"/>
              </w:divBdr>
            </w:div>
            <w:div w:id="1725760937">
              <w:marLeft w:val="0"/>
              <w:marRight w:val="0"/>
              <w:marTop w:val="0"/>
              <w:marBottom w:val="0"/>
              <w:divBdr>
                <w:top w:val="none" w:sz="0" w:space="0" w:color="auto"/>
                <w:left w:val="none" w:sz="0" w:space="0" w:color="auto"/>
                <w:bottom w:val="none" w:sz="0" w:space="0" w:color="auto"/>
                <w:right w:val="none" w:sz="0" w:space="0" w:color="auto"/>
              </w:divBdr>
            </w:div>
            <w:div w:id="689915488">
              <w:marLeft w:val="0"/>
              <w:marRight w:val="0"/>
              <w:marTop w:val="0"/>
              <w:marBottom w:val="0"/>
              <w:divBdr>
                <w:top w:val="none" w:sz="0" w:space="0" w:color="auto"/>
                <w:left w:val="none" w:sz="0" w:space="0" w:color="auto"/>
                <w:bottom w:val="none" w:sz="0" w:space="0" w:color="auto"/>
                <w:right w:val="none" w:sz="0" w:space="0" w:color="auto"/>
              </w:divBdr>
            </w:div>
            <w:div w:id="2012445125">
              <w:marLeft w:val="0"/>
              <w:marRight w:val="0"/>
              <w:marTop w:val="0"/>
              <w:marBottom w:val="0"/>
              <w:divBdr>
                <w:top w:val="none" w:sz="0" w:space="0" w:color="auto"/>
                <w:left w:val="none" w:sz="0" w:space="0" w:color="auto"/>
                <w:bottom w:val="none" w:sz="0" w:space="0" w:color="auto"/>
                <w:right w:val="none" w:sz="0" w:space="0" w:color="auto"/>
              </w:divBdr>
            </w:div>
            <w:div w:id="549264180">
              <w:marLeft w:val="0"/>
              <w:marRight w:val="0"/>
              <w:marTop w:val="0"/>
              <w:marBottom w:val="0"/>
              <w:divBdr>
                <w:top w:val="none" w:sz="0" w:space="0" w:color="auto"/>
                <w:left w:val="none" w:sz="0" w:space="0" w:color="auto"/>
                <w:bottom w:val="none" w:sz="0" w:space="0" w:color="auto"/>
                <w:right w:val="none" w:sz="0" w:space="0" w:color="auto"/>
              </w:divBdr>
            </w:div>
            <w:div w:id="629167657">
              <w:marLeft w:val="0"/>
              <w:marRight w:val="0"/>
              <w:marTop w:val="0"/>
              <w:marBottom w:val="0"/>
              <w:divBdr>
                <w:top w:val="none" w:sz="0" w:space="0" w:color="auto"/>
                <w:left w:val="none" w:sz="0" w:space="0" w:color="auto"/>
                <w:bottom w:val="none" w:sz="0" w:space="0" w:color="auto"/>
                <w:right w:val="none" w:sz="0" w:space="0" w:color="auto"/>
              </w:divBdr>
            </w:div>
            <w:div w:id="2019768842">
              <w:marLeft w:val="0"/>
              <w:marRight w:val="0"/>
              <w:marTop w:val="0"/>
              <w:marBottom w:val="0"/>
              <w:divBdr>
                <w:top w:val="none" w:sz="0" w:space="0" w:color="auto"/>
                <w:left w:val="none" w:sz="0" w:space="0" w:color="auto"/>
                <w:bottom w:val="none" w:sz="0" w:space="0" w:color="auto"/>
                <w:right w:val="none" w:sz="0" w:space="0" w:color="auto"/>
              </w:divBdr>
            </w:div>
            <w:div w:id="668293951">
              <w:marLeft w:val="0"/>
              <w:marRight w:val="0"/>
              <w:marTop w:val="0"/>
              <w:marBottom w:val="0"/>
              <w:divBdr>
                <w:top w:val="none" w:sz="0" w:space="0" w:color="auto"/>
                <w:left w:val="none" w:sz="0" w:space="0" w:color="auto"/>
                <w:bottom w:val="none" w:sz="0" w:space="0" w:color="auto"/>
                <w:right w:val="none" w:sz="0" w:space="0" w:color="auto"/>
              </w:divBdr>
            </w:div>
            <w:div w:id="720711766">
              <w:marLeft w:val="0"/>
              <w:marRight w:val="0"/>
              <w:marTop w:val="0"/>
              <w:marBottom w:val="0"/>
              <w:divBdr>
                <w:top w:val="none" w:sz="0" w:space="0" w:color="auto"/>
                <w:left w:val="none" w:sz="0" w:space="0" w:color="auto"/>
                <w:bottom w:val="none" w:sz="0" w:space="0" w:color="auto"/>
                <w:right w:val="none" w:sz="0" w:space="0" w:color="auto"/>
              </w:divBdr>
            </w:div>
            <w:div w:id="1711147171">
              <w:marLeft w:val="0"/>
              <w:marRight w:val="0"/>
              <w:marTop w:val="0"/>
              <w:marBottom w:val="0"/>
              <w:divBdr>
                <w:top w:val="none" w:sz="0" w:space="0" w:color="auto"/>
                <w:left w:val="none" w:sz="0" w:space="0" w:color="auto"/>
                <w:bottom w:val="none" w:sz="0" w:space="0" w:color="auto"/>
                <w:right w:val="none" w:sz="0" w:space="0" w:color="auto"/>
              </w:divBdr>
            </w:div>
            <w:div w:id="1792896209">
              <w:marLeft w:val="0"/>
              <w:marRight w:val="0"/>
              <w:marTop w:val="0"/>
              <w:marBottom w:val="0"/>
              <w:divBdr>
                <w:top w:val="none" w:sz="0" w:space="0" w:color="auto"/>
                <w:left w:val="none" w:sz="0" w:space="0" w:color="auto"/>
                <w:bottom w:val="none" w:sz="0" w:space="0" w:color="auto"/>
                <w:right w:val="none" w:sz="0" w:space="0" w:color="auto"/>
              </w:divBdr>
            </w:div>
            <w:div w:id="1130322287">
              <w:marLeft w:val="0"/>
              <w:marRight w:val="0"/>
              <w:marTop w:val="0"/>
              <w:marBottom w:val="0"/>
              <w:divBdr>
                <w:top w:val="none" w:sz="0" w:space="0" w:color="auto"/>
                <w:left w:val="none" w:sz="0" w:space="0" w:color="auto"/>
                <w:bottom w:val="none" w:sz="0" w:space="0" w:color="auto"/>
                <w:right w:val="none" w:sz="0" w:space="0" w:color="auto"/>
              </w:divBdr>
            </w:div>
            <w:div w:id="394477872">
              <w:marLeft w:val="0"/>
              <w:marRight w:val="0"/>
              <w:marTop w:val="0"/>
              <w:marBottom w:val="0"/>
              <w:divBdr>
                <w:top w:val="none" w:sz="0" w:space="0" w:color="auto"/>
                <w:left w:val="none" w:sz="0" w:space="0" w:color="auto"/>
                <w:bottom w:val="none" w:sz="0" w:space="0" w:color="auto"/>
                <w:right w:val="none" w:sz="0" w:space="0" w:color="auto"/>
              </w:divBdr>
            </w:div>
            <w:div w:id="1888645980">
              <w:marLeft w:val="0"/>
              <w:marRight w:val="0"/>
              <w:marTop w:val="0"/>
              <w:marBottom w:val="0"/>
              <w:divBdr>
                <w:top w:val="none" w:sz="0" w:space="0" w:color="auto"/>
                <w:left w:val="none" w:sz="0" w:space="0" w:color="auto"/>
                <w:bottom w:val="none" w:sz="0" w:space="0" w:color="auto"/>
                <w:right w:val="none" w:sz="0" w:space="0" w:color="auto"/>
              </w:divBdr>
            </w:div>
            <w:div w:id="762724165">
              <w:marLeft w:val="0"/>
              <w:marRight w:val="0"/>
              <w:marTop w:val="0"/>
              <w:marBottom w:val="0"/>
              <w:divBdr>
                <w:top w:val="none" w:sz="0" w:space="0" w:color="auto"/>
                <w:left w:val="none" w:sz="0" w:space="0" w:color="auto"/>
                <w:bottom w:val="none" w:sz="0" w:space="0" w:color="auto"/>
                <w:right w:val="none" w:sz="0" w:space="0" w:color="auto"/>
              </w:divBdr>
            </w:div>
            <w:div w:id="1624917338">
              <w:marLeft w:val="0"/>
              <w:marRight w:val="0"/>
              <w:marTop w:val="0"/>
              <w:marBottom w:val="0"/>
              <w:divBdr>
                <w:top w:val="none" w:sz="0" w:space="0" w:color="auto"/>
                <w:left w:val="none" w:sz="0" w:space="0" w:color="auto"/>
                <w:bottom w:val="none" w:sz="0" w:space="0" w:color="auto"/>
                <w:right w:val="none" w:sz="0" w:space="0" w:color="auto"/>
              </w:divBdr>
            </w:div>
            <w:div w:id="650476565">
              <w:marLeft w:val="0"/>
              <w:marRight w:val="0"/>
              <w:marTop w:val="0"/>
              <w:marBottom w:val="0"/>
              <w:divBdr>
                <w:top w:val="none" w:sz="0" w:space="0" w:color="auto"/>
                <w:left w:val="none" w:sz="0" w:space="0" w:color="auto"/>
                <w:bottom w:val="none" w:sz="0" w:space="0" w:color="auto"/>
                <w:right w:val="none" w:sz="0" w:space="0" w:color="auto"/>
              </w:divBdr>
            </w:div>
            <w:div w:id="1759864716">
              <w:marLeft w:val="0"/>
              <w:marRight w:val="0"/>
              <w:marTop w:val="0"/>
              <w:marBottom w:val="0"/>
              <w:divBdr>
                <w:top w:val="none" w:sz="0" w:space="0" w:color="auto"/>
                <w:left w:val="none" w:sz="0" w:space="0" w:color="auto"/>
                <w:bottom w:val="none" w:sz="0" w:space="0" w:color="auto"/>
                <w:right w:val="none" w:sz="0" w:space="0" w:color="auto"/>
              </w:divBdr>
            </w:div>
            <w:div w:id="379550893">
              <w:marLeft w:val="0"/>
              <w:marRight w:val="0"/>
              <w:marTop w:val="0"/>
              <w:marBottom w:val="0"/>
              <w:divBdr>
                <w:top w:val="none" w:sz="0" w:space="0" w:color="auto"/>
                <w:left w:val="none" w:sz="0" w:space="0" w:color="auto"/>
                <w:bottom w:val="none" w:sz="0" w:space="0" w:color="auto"/>
                <w:right w:val="none" w:sz="0" w:space="0" w:color="auto"/>
              </w:divBdr>
            </w:div>
            <w:div w:id="618410941">
              <w:marLeft w:val="0"/>
              <w:marRight w:val="0"/>
              <w:marTop w:val="0"/>
              <w:marBottom w:val="0"/>
              <w:divBdr>
                <w:top w:val="none" w:sz="0" w:space="0" w:color="auto"/>
                <w:left w:val="none" w:sz="0" w:space="0" w:color="auto"/>
                <w:bottom w:val="none" w:sz="0" w:space="0" w:color="auto"/>
                <w:right w:val="none" w:sz="0" w:space="0" w:color="auto"/>
              </w:divBdr>
            </w:div>
            <w:div w:id="2049331537">
              <w:marLeft w:val="0"/>
              <w:marRight w:val="0"/>
              <w:marTop w:val="0"/>
              <w:marBottom w:val="0"/>
              <w:divBdr>
                <w:top w:val="none" w:sz="0" w:space="0" w:color="auto"/>
                <w:left w:val="none" w:sz="0" w:space="0" w:color="auto"/>
                <w:bottom w:val="none" w:sz="0" w:space="0" w:color="auto"/>
                <w:right w:val="none" w:sz="0" w:space="0" w:color="auto"/>
              </w:divBdr>
            </w:div>
            <w:div w:id="653529850">
              <w:marLeft w:val="0"/>
              <w:marRight w:val="0"/>
              <w:marTop w:val="0"/>
              <w:marBottom w:val="0"/>
              <w:divBdr>
                <w:top w:val="none" w:sz="0" w:space="0" w:color="auto"/>
                <w:left w:val="none" w:sz="0" w:space="0" w:color="auto"/>
                <w:bottom w:val="none" w:sz="0" w:space="0" w:color="auto"/>
                <w:right w:val="none" w:sz="0" w:space="0" w:color="auto"/>
              </w:divBdr>
            </w:div>
            <w:div w:id="421147153">
              <w:marLeft w:val="0"/>
              <w:marRight w:val="0"/>
              <w:marTop w:val="0"/>
              <w:marBottom w:val="0"/>
              <w:divBdr>
                <w:top w:val="none" w:sz="0" w:space="0" w:color="auto"/>
                <w:left w:val="none" w:sz="0" w:space="0" w:color="auto"/>
                <w:bottom w:val="none" w:sz="0" w:space="0" w:color="auto"/>
                <w:right w:val="none" w:sz="0" w:space="0" w:color="auto"/>
              </w:divBdr>
            </w:div>
            <w:div w:id="1078400188">
              <w:marLeft w:val="0"/>
              <w:marRight w:val="0"/>
              <w:marTop w:val="0"/>
              <w:marBottom w:val="0"/>
              <w:divBdr>
                <w:top w:val="none" w:sz="0" w:space="0" w:color="auto"/>
                <w:left w:val="none" w:sz="0" w:space="0" w:color="auto"/>
                <w:bottom w:val="none" w:sz="0" w:space="0" w:color="auto"/>
                <w:right w:val="none" w:sz="0" w:space="0" w:color="auto"/>
              </w:divBdr>
            </w:div>
            <w:div w:id="172116391">
              <w:marLeft w:val="0"/>
              <w:marRight w:val="0"/>
              <w:marTop w:val="0"/>
              <w:marBottom w:val="0"/>
              <w:divBdr>
                <w:top w:val="none" w:sz="0" w:space="0" w:color="auto"/>
                <w:left w:val="none" w:sz="0" w:space="0" w:color="auto"/>
                <w:bottom w:val="none" w:sz="0" w:space="0" w:color="auto"/>
                <w:right w:val="none" w:sz="0" w:space="0" w:color="auto"/>
              </w:divBdr>
            </w:div>
            <w:div w:id="866917004">
              <w:marLeft w:val="0"/>
              <w:marRight w:val="0"/>
              <w:marTop w:val="0"/>
              <w:marBottom w:val="0"/>
              <w:divBdr>
                <w:top w:val="none" w:sz="0" w:space="0" w:color="auto"/>
                <w:left w:val="none" w:sz="0" w:space="0" w:color="auto"/>
                <w:bottom w:val="none" w:sz="0" w:space="0" w:color="auto"/>
                <w:right w:val="none" w:sz="0" w:space="0" w:color="auto"/>
              </w:divBdr>
            </w:div>
            <w:div w:id="2095009318">
              <w:marLeft w:val="0"/>
              <w:marRight w:val="0"/>
              <w:marTop w:val="0"/>
              <w:marBottom w:val="0"/>
              <w:divBdr>
                <w:top w:val="none" w:sz="0" w:space="0" w:color="auto"/>
                <w:left w:val="none" w:sz="0" w:space="0" w:color="auto"/>
                <w:bottom w:val="none" w:sz="0" w:space="0" w:color="auto"/>
                <w:right w:val="none" w:sz="0" w:space="0" w:color="auto"/>
              </w:divBdr>
            </w:div>
            <w:div w:id="631323164">
              <w:marLeft w:val="0"/>
              <w:marRight w:val="0"/>
              <w:marTop w:val="0"/>
              <w:marBottom w:val="0"/>
              <w:divBdr>
                <w:top w:val="none" w:sz="0" w:space="0" w:color="auto"/>
                <w:left w:val="none" w:sz="0" w:space="0" w:color="auto"/>
                <w:bottom w:val="none" w:sz="0" w:space="0" w:color="auto"/>
                <w:right w:val="none" w:sz="0" w:space="0" w:color="auto"/>
              </w:divBdr>
            </w:div>
            <w:div w:id="1305158366">
              <w:marLeft w:val="0"/>
              <w:marRight w:val="0"/>
              <w:marTop w:val="0"/>
              <w:marBottom w:val="0"/>
              <w:divBdr>
                <w:top w:val="none" w:sz="0" w:space="0" w:color="auto"/>
                <w:left w:val="none" w:sz="0" w:space="0" w:color="auto"/>
                <w:bottom w:val="none" w:sz="0" w:space="0" w:color="auto"/>
                <w:right w:val="none" w:sz="0" w:space="0" w:color="auto"/>
              </w:divBdr>
            </w:div>
            <w:div w:id="1081366519">
              <w:marLeft w:val="0"/>
              <w:marRight w:val="0"/>
              <w:marTop w:val="0"/>
              <w:marBottom w:val="0"/>
              <w:divBdr>
                <w:top w:val="none" w:sz="0" w:space="0" w:color="auto"/>
                <w:left w:val="none" w:sz="0" w:space="0" w:color="auto"/>
                <w:bottom w:val="none" w:sz="0" w:space="0" w:color="auto"/>
                <w:right w:val="none" w:sz="0" w:space="0" w:color="auto"/>
              </w:divBdr>
            </w:div>
            <w:div w:id="1395592034">
              <w:marLeft w:val="0"/>
              <w:marRight w:val="0"/>
              <w:marTop w:val="0"/>
              <w:marBottom w:val="0"/>
              <w:divBdr>
                <w:top w:val="none" w:sz="0" w:space="0" w:color="auto"/>
                <w:left w:val="none" w:sz="0" w:space="0" w:color="auto"/>
                <w:bottom w:val="none" w:sz="0" w:space="0" w:color="auto"/>
                <w:right w:val="none" w:sz="0" w:space="0" w:color="auto"/>
              </w:divBdr>
            </w:div>
            <w:div w:id="1180505229">
              <w:marLeft w:val="0"/>
              <w:marRight w:val="0"/>
              <w:marTop w:val="0"/>
              <w:marBottom w:val="0"/>
              <w:divBdr>
                <w:top w:val="none" w:sz="0" w:space="0" w:color="auto"/>
                <w:left w:val="none" w:sz="0" w:space="0" w:color="auto"/>
                <w:bottom w:val="none" w:sz="0" w:space="0" w:color="auto"/>
                <w:right w:val="none" w:sz="0" w:space="0" w:color="auto"/>
              </w:divBdr>
            </w:div>
            <w:div w:id="1929315458">
              <w:marLeft w:val="0"/>
              <w:marRight w:val="0"/>
              <w:marTop w:val="0"/>
              <w:marBottom w:val="0"/>
              <w:divBdr>
                <w:top w:val="none" w:sz="0" w:space="0" w:color="auto"/>
                <w:left w:val="none" w:sz="0" w:space="0" w:color="auto"/>
                <w:bottom w:val="none" w:sz="0" w:space="0" w:color="auto"/>
                <w:right w:val="none" w:sz="0" w:space="0" w:color="auto"/>
              </w:divBdr>
            </w:div>
            <w:div w:id="8142938">
              <w:marLeft w:val="0"/>
              <w:marRight w:val="0"/>
              <w:marTop w:val="0"/>
              <w:marBottom w:val="0"/>
              <w:divBdr>
                <w:top w:val="none" w:sz="0" w:space="0" w:color="auto"/>
                <w:left w:val="none" w:sz="0" w:space="0" w:color="auto"/>
                <w:bottom w:val="none" w:sz="0" w:space="0" w:color="auto"/>
                <w:right w:val="none" w:sz="0" w:space="0" w:color="auto"/>
              </w:divBdr>
            </w:div>
            <w:div w:id="1762869972">
              <w:marLeft w:val="0"/>
              <w:marRight w:val="0"/>
              <w:marTop w:val="0"/>
              <w:marBottom w:val="0"/>
              <w:divBdr>
                <w:top w:val="none" w:sz="0" w:space="0" w:color="auto"/>
                <w:left w:val="none" w:sz="0" w:space="0" w:color="auto"/>
                <w:bottom w:val="none" w:sz="0" w:space="0" w:color="auto"/>
                <w:right w:val="none" w:sz="0" w:space="0" w:color="auto"/>
              </w:divBdr>
            </w:div>
            <w:div w:id="1838157317">
              <w:marLeft w:val="0"/>
              <w:marRight w:val="0"/>
              <w:marTop w:val="0"/>
              <w:marBottom w:val="0"/>
              <w:divBdr>
                <w:top w:val="none" w:sz="0" w:space="0" w:color="auto"/>
                <w:left w:val="none" w:sz="0" w:space="0" w:color="auto"/>
                <w:bottom w:val="none" w:sz="0" w:space="0" w:color="auto"/>
                <w:right w:val="none" w:sz="0" w:space="0" w:color="auto"/>
              </w:divBdr>
            </w:div>
            <w:div w:id="1514760923">
              <w:marLeft w:val="0"/>
              <w:marRight w:val="0"/>
              <w:marTop w:val="0"/>
              <w:marBottom w:val="0"/>
              <w:divBdr>
                <w:top w:val="none" w:sz="0" w:space="0" w:color="auto"/>
                <w:left w:val="none" w:sz="0" w:space="0" w:color="auto"/>
                <w:bottom w:val="none" w:sz="0" w:space="0" w:color="auto"/>
                <w:right w:val="none" w:sz="0" w:space="0" w:color="auto"/>
              </w:divBdr>
            </w:div>
            <w:div w:id="64961644">
              <w:marLeft w:val="0"/>
              <w:marRight w:val="0"/>
              <w:marTop w:val="0"/>
              <w:marBottom w:val="0"/>
              <w:divBdr>
                <w:top w:val="none" w:sz="0" w:space="0" w:color="auto"/>
                <w:left w:val="none" w:sz="0" w:space="0" w:color="auto"/>
                <w:bottom w:val="none" w:sz="0" w:space="0" w:color="auto"/>
                <w:right w:val="none" w:sz="0" w:space="0" w:color="auto"/>
              </w:divBdr>
            </w:div>
            <w:div w:id="605387055">
              <w:marLeft w:val="0"/>
              <w:marRight w:val="0"/>
              <w:marTop w:val="0"/>
              <w:marBottom w:val="0"/>
              <w:divBdr>
                <w:top w:val="none" w:sz="0" w:space="0" w:color="auto"/>
                <w:left w:val="none" w:sz="0" w:space="0" w:color="auto"/>
                <w:bottom w:val="none" w:sz="0" w:space="0" w:color="auto"/>
                <w:right w:val="none" w:sz="0" w:space="0" w:color="auto"/>
              </w:divBdr>
            </w:div>
            <w:div w:id="860513051">
              <w:marLeft w:val="0"/>
              <w:marRight w:val="0"/>
              <w:marTop w:val="0"/>
              <w:marBottom w:val="0"/>
              <w:divBdr>
                <w:top w:val="none" w:sz="0" w:space="0" w:color="auto"/>
                <w:left w:val="none" w:sz="0" w:space="0" w:color="auto"/>
                <w:bottom w:val="none" w:sz="0" w:space="0" w:color="auto"/>
                <w:right w:val="none" w:sz="0" w:space="0" w:color="auto"/>
              </w:divBdr>
            </w:div>
            <w:div w:id="715931146">
              <w:marLeft w:val="0"/>
              <w:marRight w:val="0"/>
              <w:marTop w:val="0"/>
              <w:marBottom w:val="0"/>
              <w:divBdr>
                <w:top w:val="none" w:sz="0" w:space="0" w:color="auto"/>
                <w:left w:val="none" w:sz="0" w:space="0" w:color="auto"/>
                <w:bottom w:val="none" w:sz="0" w:space="0" w:color="auto"/>
                <w:right w:val="none" w:sz="0" w:space="0" w:color="auto"/>
              </w:divBdr>
            </w:div>
            <w:div w:id="729034592">
              <w:marLeft w:val="0"/>
              <w:marRight w:val="0"/>
              <w:marTop w:val="0"/>
              <w:marBottom w:val="0"/>
              <w:divBdr>
                <w:top w:val="none" w:sz="0" w:space="0" w:color="auto"/>
                <w:left w:val="none" w:sz="0" w:space="0" w:color="auto"/>
                <w:bottom w:val="none" w:sz="0" w:space="0" w:color="auto"/>
                <w:right w:val="none" w:sz="0" w:space="0" w:color="auto"/>
              </w:divBdr>
            </w:div>
            <w:div w:id="319843778">
              <w:marLeft w:val="0"/>
              <w:marRight w:val="0"/>
              <w:marTop w:val="0"/>
              <w:marBottom w:val="0"/>
              <w:divBdr>
                <w:top w:val="none" w:sz="0" w:space="0" w:color="auto"/>
                <w:left w:val="none" w:sz="0" w:space="0" w:color="auto"/>
                <w:bottom w:val="none" w:sz="0" w:space="0" w:color="auto"/>
                <w:right w:val="none" w:sz="0" w:space="0" w:color="auto"/>
              </w:divBdr>
            </w:div>
            <w:div w:id="173226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8442">
      <w:bodyDiv w:val="1"/>
      <w:marLeft w:val="0"/>
      <w:marRight w:val="0"/>
      <w:marTop w:val="0"/>
      <w:marBottom w:val="0"/>
      <w:divBdr>
        <w:top w:val="none" w:sz="0" w:space="0" w:color="auto"/>
        <w:left w:val="none" w:sz="0" w:space="0" w:color="auto"/>
        <w:bottom w:val="none" w:sz="0" w:space="0" w:color="auto"/>
        <w:right w:val="none" w:sz="0" w:space="0" w:color="auto"/>
      </w:divBdr>
      <w:divsChild>
        <w:div w:id="824512350">
          <w:marLeft w:val="0"/>
          <w:marRight w:val="0"/>
          <w:marTop w:val="0"/>
          <w:marBottom w:val="0"/>
          <w:divBdr>
            <w:top w:val="none" w:sz="0" w:space="0" w:color="auto"/>
            <w:left w:val="none" w:sz="0" w:space="0" w:color="auto"/>
            <w:bottom w:val="none" w:sz="0" w:space="0" w:color="auto"/>
            <w:right w:val="none" w:sz="0" w:space="0" w:color="auto"/>
          </w:divBdr>
          <w:divsChild>
            <w:div w:id="1400328942">
              <w:marLeft w:val="0"/>
              <w:marRight w:val="0"/>
              <w:marTop w:val="0"/>
              <w:marBottom w:val="0"/>
              <w:divBdr>
                <w:top w:val="none" w:sz="0" w:space="0" w:color="auto"/>
                <w:left w:val="none" w:sz="0" w:space="0" w:color="auto"/>
                <w:bottom w:val="none" w:sz="0" w:space="0" w:color="auto"/>
                <w:right w:val="none" w:sz="0" w:space="0" w:color="auto"/>
              </w:divBdr>
            </w:div>
            <w:div w:id="318845820">
              <w:marLeft w:val="0"/>
              <w:marRight w:val="0"/>
              <w:marTop w:val="0"/>
              <w:marBottom w:val="0"/>
              <w:divBdr>
                <w:top w:val="none" w:sz="0" w:space="0" w:color="auto"/>
                <w:left w:val="none" w:sz="0" w:space="0" w:color="auto"/>
                <w:bottom w:val="none" w:sz="0" w:space="0" w:color="auto"/>
                <w:right w:val="none" w:sz="0" w:space="0" w:color="auto"/>
              </w:divBdr>
            </w:div>
            <w:div w:id="972634361">
              <w:marLeft w:val="0"/>
              <w:marRight w:val="0"/>
              <w:marTop w:val="0"/>
              <w:marBottom w:val="0"/>
              <w:divBdr>
                <w:top w:val="none" w:sz="0" w:space="0" w:color="auto"/>
                <w:left w:val="none" w:sz="0" w:space="0" w:color="auto"/>
                <w:bottom w:val="none" w:sz="0" w:space="0" w:color="auto"/>
                <w:right w:val="none" w:sz="0" w:space="0" w:color="auto"/>
              </w:divBdr>
            </w:div>
            <w:div w:id="1087268850">
              <w:marLeft w:val="0"/>
              <w:marRight w:val="0"/>
              <w:marTop w:val="0"/>
              <w:marBottom w:val="0"/>
              <w:divBdr>
                <w:top w:val="none" w:sz="0" w:space="0" w:color="auto"/>
                <w:left w:val="none" w:sz="0" w:space="0" w:color="auto"/>
                <w:bottom w:val="none" w:sz="0" w:space="0" w:color="auto"/>
                <w:right w:val="none" w:sz="0" w:space="0" w:color="auto"/>
              </w:divBdr>
            </w:div>
            <w:div w:id="1517227400">
              <w:marLeft w:val="0"/>
              <w:marRight w:val="0"/>
              <w:marTop w:val="0"/>
              <w:marBottom w:val="0"/>
              <w:divBdr>
                <w:top w:val="none" w:sz="0" w:space="0" w:color="auto"/>
                <w:left w:val="none" w:sz="0" w:space="0" w:color="auto"/>
                <w:bottom w:val="none" w:sz="0" w:space="0" w:color="auto"/>
                <w:right w:val="none" w:sz="0" w:space="0" w:color="auto"/>
              </w:divBdr>
            </w:div>
            <w:div w:id="710115137">
              <w:marLeft w:val="0"/>
              <w:marRight w:val="0"/>
              <w:marTop w:val="0"/>
              <w:marBottom w:val="0"/>
              <w:divBdr>
                <w:top w:val="none" w:sz="0" w:space="0" w:color="auto"/>
                <w:left w:val="none" w:sz="0" w:space="0" w:color="auto"/>
                <w:bottom w:val="none" w:sz="0" w:space="0" w:color="auto"/>
                <w:right w:val="none" w:sz="0" w:space="0" w:color="auto"/>
              </w:divBdr>
            </w:div>
            <w:div w:id="215356369">
              <w:marLeft w:val="0"/>
              <w:marRight w:val="0"/>
              <w:marTop w:val="0"/>
              <w:marBottom w:val="0"/>
              <w:divBdr>
                <w:top w:val="none" w:sz="0" w:space="0" w:color="auto"/>
                <w:left w:val="none" w:sz="0" w:space="0" w:color="auto"/>
                <w:bottom w:val="none" w:sz="0" w:space="0" w:color="auto"/>
                <w:right w:val="none" w:sz="0" w:space="0" w:color="auto"/>
              </w:divBdr>
            </w:div>
            <w:div w:id="1017466176">
              <w:marLeft w:val="0"/>
              <w:marRight w:val="0"/>
              <w:marTop w:val="0"/>
              <w:marBottom w:val="0"/>
              <w:divBdr>
                <w:top w:val="none" w:sz="0" w:space="0" w:color="auto"/>
                <w:left w:val="none" w:sz="0" w:space="0" w:color="auto"/>
                <w:bottom w:val="none" w:sz="0" w:space="0" w:color="auto"/>
                <w:right w:val="none" w:sz="0" w:space="0" w:color="auto"/>
              </w:divBdr>
            </w:div>
            <w:div w:id="640689820">
              <w:marLeft w:val="0"/>
              <w:marRight w:val="0"/>
              <w:marTop w:val="0"/>
              <w:marBottom w:val="0"/>
              <w:divBdr>
                <w:top w:val="none" w:sz="0" w:space="0" w:color="auto"/>
                <w:left w:val="none" w:sz="0" w:space="0" w:color="auto"/>
                <w:bottom w:val="none" w:sz="0" w:space="0" w:color="auto"/>
                <w:right w:val="none" w:sz="0" w:space="0" w:color="auto"/>
              </w:divBdr>
            </w:div>
            <w:div w:id="1249929103">
              <w:marLeft w:val="0"/>
              <w:marRight w:val="0"/>
              <w:marTop w:val="0"/>
              <w:marBottom w:val="0"/>
              <w:divBdr>
                <w:top w:val="none" w:sz="0" w:space="0" w:color="auto"/>
                <w:left w:val="none" w:sz="0" w:space="0" w:color="auto"/>
                <w:bottom w:val="none" w:sz="0" w:space="0" w:color="auto"/>
                <w:right w:val="none" w:sz="0" w:space="0" w:color="auto"/>
              </w:divBdr>
            </w:div>
            <w:div w:id="1827016581">
              <w:marLeft w:val="0"/>
              <w:marRight w:val="0"/>
              <w:marTop w:val="0"/>
              <w:marBottom w:val="0"/>
              <w:divBdr>
                <w:top w:val="none" w:sz="0" w:space="0" w:color="auto"/>
                <w:left w:val="none" w:sz="0" w:space="0" w:color="auto"/>
                <w:bottom w:val="none" w:sz="0" w:space="0" w:color="auto"/>
                <w:right w:val="none" w:sz="0" w:space="0" w:color="auto"/>
              </w:divBdr>
            </w:div>
            <w:div w:id="1878472707">
              <w:marLeft w:val="0"/>
              <w:marRight w:val="0"/>
              <w:marTop w:val="0"/>
              <w:marBottom w:val="0"/>
              <w:divBdr>
                <w:top w:val="none" w:sz="0" w:space="0" w:color="auto"/>
                <w:left w:val="none" w:sz="0" w:space="0" w:color="auto"/>
                <w:bottom w:val="none" w:sz="0" w:space="0" w:color="auto"/>
                <w:right w:val="none" w:sz="0" w:space="0" w:color="auto"/>
              </w:divBdr>
            </w:div>
            <w:div w:id="1866937507">
              <w:marLeft w:val="0"/>
              <w:marRight w:val="0"/>
              <w:marTop w:val="0"/>
              <w:marBottom w:val="0"/>
              <w:divBdr>
                <w:top w:val="none" w:sz="0" w:space="0" w:color="auto"/>
                <w:left w:val="none" w:sz="0" w:space="0" w:color="auto"/>
                <w:bottom w:val="none" w:sz="0" w:space="0" w:color="auto"/>
                <w:right w:val="none" w:sz="0" w:space="0" w:color="auto"/>
              </w:divBdr>
            </w:div>
            <w:div w:id="1458837993">
              <w:marLeft w:val="0"/>
              <w:marRight w:val="0"/>
              <w:marTop w:val="0"/>
              <w:marBottom w:val="0"/>
              <w:divBdr>
                <w:top w:val="none" w:sz="0" w:space="0" w:color="auto"/>
                <w:left w:val="none" w:sz="0" w:space="0" w:color="auto"/>
                <w:bottom w:val="none" w:sz="0" w:space="0" w:color="auto"/>
                <w:right w:val="none" w:sz="0" w:space="0" w:color="auto"/>
              </w:divBdr>
            </w:div>
            <w:div w:id="109322914">
              <w:marLeft w:val="0"/>
              <w:marRight w:val="0"/>
              <w:marTop w:val="0"/>
              <w:marBottom w:val="0"/>
              <w:divBdr>
                <w:top w:val="none" w:sz="0" w:space="0" w:color="auto"/>
                <w:left w:val="none" w:sz="0" w:space="0" w:color="auto"/>
                <w:bottom w:val="none" w:sz="0" w:space="0" w:color="auto"/>
                <w:right w:val="none" w:sz="0" w:space="0" w:color="auto"/>
              </w:divBdr>
            </w:div>
            <w:div w:id="1044528441">
              <w:marLeft w:val="0"/>
              <w:marRight w:val="0"/>
              <w:marTop w:val="0"/>
              <w:marBottom w:val="0"/>
              <w:divBdr>
                <w:top w:val="none" w:sz="0" w:space="0" w:color="auto"/>
                <w:left w:val="none" w:sz="0" w:space="0" w:color="auto"/>
                <w:bottom w:val="none" w:sz="0" w:space="0" w:color="auto"/>
                <w:right w:val="none" w:sz="0" w:space="0" w:color="auto"/>
              </w:divBdr>
            </w:div>
            <w:div w:id="1198661100">
              <w:marLeft w:val="0"/>
              <w:marRight w:val="0"/>
              <w:marTop w:val="0"/>
              <w:marBottom w:val="0"/>
              <w:divBdr>
                <w:top w:val="none" w:sz="0" w:space="0" w:color="auto"/>
                <w:left w:val="none" w:sz="0" w:space="0" w:color="auto"/>
                <w:bottom w:val="none" w:sz="0" w:space="0" w:color="auto"/>
                <w:right w:val="none" w:sz="0" w:space="0" w:color="auto"/>
              </w:divBdr>
            </w:div>
            <w:div w:id="1775711235">
              <w:marLeft w:val="0"/>
              <w:marRight w:val="0"/>
              <w:marTop w:val="0"/>
              <w:marBottom w:val="0"/>
              <w:divBdr>
                <w:top w:val="none" w:sz="0" w:space="0" w:color="auto"/>
                <w:left w:val="none" w:sz="0" w:space="0" w:color="auto"/>
                <w:bottom w:val="none" w:sz="0" w:space="0" w:color="auto"/>
                <w:right w:val="none" w:sz="0" w:space="0" w:color="auto"/>
              </w:divBdr>
            </w:div>
            <w:div w:id="2089420987">
              <w:marLeft w:val="0"/>
              <w:marRight w:val="0"/>
              <w:marTop w:val="0"/>
              <w:marBottom w:val="0"/>
              <w:divBdr>
                <w:top w:val="none" w:sz="0" w:space="0" w:color="auto"/>
                <w:left w:val="none" w:sz="0" w:space="0" w:color="auto"/>
                <w:bottom w:val="none" w:sz="0" w:space="0" w:color="auto"/>
                <w:right w:val="none" w:sz="0" w:space="0" w:color="auto"/>
              </w:divBdr>
            </w:div>
            <w:div w:id="1940485927">
              <w:marLeft w:val="0"/>
              <w:marRight w:val="0"/>
              <w:marTop w:val="0"/>
              <w:marBottom w:val="0"/>
              <w:divBdr>
                <w:top w:val="none" w:sz="0" w:space="0" w:color="auto"/>
                <w:left w:val="none" w:sz="0" w:space="0" w:color="auto"/>
                <w:bottom w:val="none" w:sz="0" w:space="0" w:color="auto"/>
                <w:right w:val="none" w:sz="0" w:space="0" w:color="auto"/>
              </w:divBdr>
            </w:div>
            <w:div w:id="1010333484">
              <w:marLeft w:val="0"/>
              <w:marRight w:val="0"/>
              <w:marTop w:val="0"/>
              <w:marBottom w:val="0"/>
              <w:divBdr>
                <w:top w:val="none" w:sz="0" w:space="0" w:color="auto"/>
                <w:left w:val="none" w:sz="0" w:space="0" w:color="auto"/>
                <w:bottom w:val="none" w:sz="0" w:space="0" w:color="auto"/>
                <w:right w:val="none" w:sz="0" w:space="0" w:color="auto"/>
              </w:divBdr>
            </w:div>
            <w:div w:id="133838936">
              <w:marLeft w:val="0"/>
              <w:marRight w:val="0"/>
              <w:marTop w:val="0"/>
              <w:marBottom w:val="0"/>
              <w:divBdr>
                <w:top w:val="none" w:sz="0" w:space="0" w:color="auto"/>
                <w:left w:val="none" w:sz="0" w:space="0" w:color="auto"/>
                <w:bottom w:val="none" w:sz="0" w:space="0" w:color="auto"/>
                <w:right w:val="none" w:sz="0" w:space="0" w:color="auto"/>
              </w:divBdr>
            </w:div>
            <w:div w:id="695346371">
              <w:marLeft w:val="0"/>
              <w:marRight w:val="0"/>
              <w:marTop w:val="0"/>
              <w:marBottom w:val="0"/>
              <w:divBdr>
                <w:top w:val="none" w:sz="0" w:space="0" w:color="auto"/>
                <w:left w:val="none" w:sz="0" w:space="0" w:color="auto"/>
                <w:bottom w:val="none" w:sz="0" w:space="0" w:color="auto"/>
                <w:right w:val="none" w:sz="0" w:space="0" w:color="auto"/>
              </w:divBdr>
            </w:div>
            <w:div w:id="1284314487">
              <w:marLeft w:val="0"/>
              <w:marRight w:val="0"/>
              <w:marTop w:val="0"/>
              <w:marBottom w:val="0"/>
              <w:divBdr>
                <w:top w:val="none" w:sz="0" w:space="0" w:color="auto"/>
                <w:left w:val="none" w:sz="0" w:space="0" w:color="auto"/>
                <w:bottom w:val="none" w:sz="0" w:space="0" w:color="auto"/>
                <w:right w:val="none" w:sz="0" w:space="0" w:color="auto"/>
              </w:divBdr>
            </w:div>
            <w:div w:id="2100173479">
              <w:marLeft w:val="0"/>
              <w:marRight w:val="0"/>
              <w:marTop w:val="0"/>
              <w:marBottom w:val="0"/>
              <w:divBdr>
                <w:top w:val="none" w:sz="0" w:space="0" w:color="auto"/>
                <w:left w:val="none" w:sz="0" w:space="0" w:color="auto"/>
                <w:bottom w:val="none" w:sz="0" w:space="0" w:color="auto"/>
                <w:right w:val="none" w:sz="0" w:space="0" w:color="auto"/>
              </w:divBdr>
            </w:div>
            <w:div w:id="2134054730">
              <w:marLeft w:val="0"/>
              <w:marRight w:val="0"/>
              <w:marTop w:val="0"/>
              <w:marBottom w:val="0"/>
              <w:divBdr>
                <w:top w:val="none" w:sz="0" w:space="0" w:color="auto"/>
                <w:left w:val="none" w:sz="0" w:space="0" w:color="auto"/>
                <w:bottom w:val="none" w:sz="0" w:space="0" w:color="auto"/>
                <w:right w:val="none" w:sz="0" w:space="0" w:color="auto"/>
              </w:divBdr>
            </w:div>
            <w:div w:id="2135823750">
              <w:marLeft w:val="0"/>
              <w:marRight w:val="0"/>
              <w:marTop w:val="0"/>
              <w:marBottom w:val="0"/>
              <w:divBdr>
                <w:top w:val="none" w:sz="0" w:space="0" w:color="auto"/>
                <w:left w:val="none" w:sz="0" w:space="0" w:color="auto"/>
                <w:bottom w:val="none" w:sz="0" w:space="0" w:color="auto"/>
                <w:right w:val="none" w:sz="0" w:space="0" w:color="auto"/>
              </w:divBdr>
            </w:div>
            <w:div w:id="935944138">
              <w:marLeft w:val="0"/>
              <w:marRight w:val="0"/>
              <w:marTop w:val="0"/>
              <w:marBottom w:val="0"/>
              <w:divBdr>
                <w:top w:val="none" w:sz="0" w:space="0" w:color="auto"/>
                <w:left w:val="none" w:sz="0" w:space="0" w:color="auto"/>
                <w:bottom w:val="none" w:sz="0" w:space="0" w:color="auto"/>
                <w:right w:val="none" w:sz="0" w:space="0" w:color="auto"/>
              </w:divBdr>
            </w:div>
            <w:div w:id="1601908850">
              <w:marLeft w:val="0"/>
              <w:marRight w:val="0"/>
              <w:marTop w:val="0"/>
              <w:marBottom w:val="0"/>
              <w:divBdr>
                <w:top w:val="none" w:sz="0" w:space="0" w:color="auto"/>
                <w:left w:val="none" w:sz="0" w:space="0" w:color="auto"/>
                <w:bottom w:val="none" w:sz="0" w:space="0" w:color="auto"/>
                <w:right w:val="none" w:sz="0" w:space="0" w:color="auto"/>
              </w:divBdr>
            </w:div>
            <w:div w:id="199366994">
              <w:marLeft w:val="0"/>
              <w:marRight w:val="0"/>
              <w:marTop w:val="0"/>
              <w:marBottom w:val="0"/>
              <w:divBdr>
                <w:top w:val="none" w:sz="0" w:space="0" w:color="auto"/>
                <w:left w:val="none" w:sz="0" w:space="0" w:color="auto"/>
                <w:bottom w:val="none" w:sz="0" w:space="0" w:color="auto"/>
                <w:right w:val="none" w:sz="0" w:space="0" w:color="auto"/>
              </w:divBdr>
            </w:div>
            <w:div w:id="1973247153">
              <w:marLeft w:val="0"/>
              <w:marRight w:val="0"/>
              <w:marTop w:val="0"/>
              <w:marBottom w:val="0"/>
              <w:divBdr>
                <w:top w:val="none" w:sz="0" w:space="0" w:color="auto"/>
                <w:left w:val="none" w:sz="0" w:space="0" w:color="auto"/>
                <w:bottom w:val="none" w:sz="0" w:space="0" w:color="auto"/>
                <w:right w:val="none" w:sz="0" w:space="0" w:color="auto"/>
              </w:divBdr>
            </w:div>
            <w:div w:id="94059709">
              <w:marLeft w:val="0"/>
              <w:marRight w:val="0"/>
              <w:marTop w:val="0"/>
              <w:marBottom w:val="0"/>
              <w:divBdr>
                <w:top w:val="none" w:sz="0" w:space="0" w:color="auto"/>
                <w:left w:val="none" w:sz="0" w:space="0" w:color="auto"/>
                <w:bottom w:val="none" w:sz="0" w:space="0" w:color="auto"/>
                <w:right w:val="none" w:sz="0" w:space="0" w:color="auto"/>
              </w:divBdr>
            </w:div>
            <w:div w:id="1132164772">
              <w:marLeft w:val="0"/>
              <w:marRight w:val="0"/>
              <w:marTop w:val="0"/>
              <w:marBottom w:val="0"/>
              <w:divBdr>
                <w:top w:val="none" w:sz="0" w:space="0" w:color="auto"/>
                <w:left w:val="none" w:sz="0" w:space="0" w:color="auto"/>
                <w:bottom w:val="none" w:sz="0" w:space="0" w:color="auto"/>
                <w:right w:val="none" w:sz="0" w:space="0" w:color="auto"/>
              </w:divBdr>
            </w:div>
            <w:div w:id="638532153">
              <w:marLeft w:val="0"/>
              <w:marRight w:val="0"/>
              <w:marTop w:val="0"/>
              <w:marBottom w:val="0"/>
              <w:divBdr>
                <w:top w:val="none" w:sz="0" w:space="0" w:color="auto"/>
                <w:left w:val="none" w:sz="0" w:space="0" w:color="auto"/>
                <w:bottom w:val="none" w:sz="0" w:space="0" w:color="auto"/>
                <w:right w:val="none" w:sz="0" w:space="0" w:color="auto"/>
              </w:divBdr>
            </w:div>
            <w:div w:id="990981666">
              <w:marLeft w:val="0"/>
              <w:marRight w:val="0"/>
              <w:marTop w:val="0"/>
              <w:marBottom w:val="0"/>
              <w:divBdr>
                <w:top w:val="none" w:sz="0" w:space="0" w:color="auto"/>
                <w:left w:val="none" w:sz="0" w:space="0" w:color="auto"/>
                <w:bottom w:val="none" w:sz="0" w:space="0" w:color="auto"/>
                <w:right w:val="none" w:sz="0" w:space="0" w:color="auto"/>
              </w:divBdr>
            </w:div>
            <w:div w:id="1925458746">
              <w:marLeft w:val="0"/>
              <w:marRight w:val="0"/>
              <w:marTop w:val="0"/>
              <w:marBottom w:val="0"/>
              <w:divBdr>
                <w:top w:val="none" w:sz="0" w:space="0" w:color="auto"/>
                <w:left w:val="none" w:sz="0" w:space="0" w:color="auto"/>
                <w:bottom w:val="none" w:sz="0" w:space="0" w:color="auto"/>
                <w:right w:val="none" w:sz="0" w:space="0" w:color="auto"/>
              </w:divBdr>
            </w:div>
            <w:div w:id="1529445844">
              <w:marLeft w:val="0"/>
              <w:marRight w:val="0"/>
              <w:marTop w:val="0"/>
              <w:marBottom w:val="0"/>
              <w:divBdr>
                <w:top w:val="none" w:sz="0" w:space="0" w:color="auto"/>
                <w:left w:val="none" w:sz="0" w:space="0" w:color="auto"/>
                <w:bottom w:val="none" w:sz="0" w:space="0" w:color="auto"/>
                <w:right w:val="none" w:sz="0" w:space="0" w:color="auto"/>
              </w:divBdr>
            </w:div>
            <w:div w:id="1818107212">
              <w:marLeft w:val="0"/>
              <w:marRight w:val="0"/>
              <w:marTop w:val="0"/>
              <w:marBottom w:val="0"/>
              <w:divBdr>
                <w:top w:val="none" w:sz="0" w:space="0" w:color="auto"/>
                <w:left w:val="none" w:sz="0" w:space="0" w:color="auto"/>
                <w:bottom w:val="none" w:sz="0" w:space="0" w:color="auto"/>
                <w:right w:val="none" w:sz="0" w:space="0" w:color="auto"/>
              </w:divBdr>
            </w:div>
            <w:div w:id="1876624098">
              <w:marLeft w:val="0"/>
              <w:marRight w:val="0"/>
              <w:marTop w:val="0"/>
              <w:marBottom w:val="0"/>
              <w:divBdr>
                <w:top w:val="none" w:sz="0" w:space="0" w:color="auto"/>
                <w:left w:val="none" w:sz="0" w:space="0" w:color="auto"/>
                <w:bottom w:val="none" w:sz="0" w:space="0" w:color="auto"/>
                <w:right w:val="none" w:sz="0" w:space="0" w:color="auto"/>
              </w:divBdr>
            </w:div>
            <w:div w:id="569655911">
              <w:marLeft w:val="0"/>
              <w:marRight w:val="0"/>
              <w:marTop w:val="0"/>
              <w:marBottom w:val="0"/>
              <w:divBdr>
                <w:top w:val="none" w:sz="0" w:space="0" w:color="auto"/>
                <w:left w:val="none" w:sz="0" w:space="0" w:color="auto"/>
                <w:bottom w:val="none" w:sz="0" w:space="0" w:color="auto"/>
                <w:right w:val="none" w:sz="0" w:space="0" w:color="auto"/>
              </w:divBdr>
            </w:div>
            <w:div w:id="405417780">
              <w:marLeft w:val="0"/>
              <w:marRight w:val="0"/>
              <w:marTop w:val="0"/>
              <w:marBottom w:val="0"/>
              <w:divBdr>
                <w:top w:val="none" w:sz="0" w:space="0" w:color="auto"/>
                <w:left w:val="none" w:sz="0" w:space="0" w:color="auto"/>
                <w:bottom w:val="none" w:sz="0" w:space="0" w:color="auto"/>
                <w:right w:val="none" w:sz="0" w:space="0" w:color="auto"/>
              </w:divBdr>
            </w:div>
            <w:div w:id="48498922">
              <w:marLeft w:val="0"/>
              <w:marRight w:val="0"/>
              <w:marTop w:val="0"/>
              <w:marBottom w:val="0"/>
              <w:divBdr>
                <w:top w:val="none" w:sz="0" w:space="0" w:color="auto"/>
                <w:left w:val="none" w:sz="0" w:space="0" w:color="auto"/>
                <w:bottom w:val="none" w:sz="0" w:space="0" w:color="auto"/>
                <w:right w:val="none" w:sz="0" w:space="0" w:color="auto"/>
              </w:divBdr>
            </w:div>
            <w:div w:id="157158875">
              <w:marLeft w:val="0"/>
              <w:marRight w:val="0"/>
              <w:marTop w:val="0"/>
              <w:marBottom w:val="0"/>
              <w:divBdr>
                <w:top w:val="none" w:sz="0" w:space="0" w:color="auto"/>
                <w:left w:val="none" w:sz="0" w:space="0" w:color="auto"/>
                <w:bottom w:val="none" w:sz="0" w:space="0" w:color="auto"/>
                <w:right w:val="none" w:sz="0" w:space="0" w:color="auto"/>
              </w:divBdr>
            </w:div>
            <w:div w:id="671221873">
              <w:marLeft w:val="0"/>
              <w:marRight w:val="0"/>
              <w:marTop w:val="0"/>
              <w:marBottom w:val="0"/>
              <w:divBdr>
                <w:top w:val="none" w:sz="0" w:space="0" w:color="auto"/>
                <w:left w:val="none" w:sz="0" w:space="0" w:color="auto"/>
                <w:bottom w:val="none" w:sz="0" w:space="0" w:color="auto"/>
                <w:right w:val="none" w:sz="0" w:space="0" w:color="auto"/>
              </w:divBdr>
            </w:div>
            <w:div w:id="1637684625">
              <w:marLeft w:val="0"/>
              <w:marRight w:val="0"/>
              <w:marTop w:val="0"/>
              <w:marBottom w:val="0"/>
              <w:divBdr>
                <w:top w:val="none" w:sz="0" w:space="0" w:color="auto"/>
                <w:left w:val="none" w:sz="0" w:space="0" w:color="auto"/>
                <w:bottom w:val="none" w:sz="0" w:space="0" w:color="auto"/>
                <w:right w:val="none" w:sz="0" w:space="0" w:color="auto"/>
              </w:divBdr>
            </w:div>
            <w:div w:id="1485392723">
              <w:marLeft w:val="0"/>
              <w:marRight w:val="0"/>
              <w:marTop w:val="0"/>
              <w:marBottom w:val="0"/>
              <w:divBdr>
                <w:top w:val="none" w:sz="0" w:space="0" w:color="auto"/>
                <w:left w:val="none" w:sz="0" w:space="0" w:color="auto"/>
                <w:bottom w:val="none" w:sz="0" w:space="0" w:color="auto"/>
                <w:right w:val="none" w:sz="0" w:space="0" w:color="auto"/>
              </w:divBdr>
            </w:div>
            <w:div w:id="1259949671">
              <w:marLeft w:val="0"/>
              <w:marRight w:val="0"/>
              <w:marTop w:val="0"/>
              <w:marBottom w:val="0"/>
              <w:divBdr>
                <w:top w:val="none" w:sz="0" w:space="0" w:color="auto"/>
                <w:left w:val="none" w:sz="0" w:space="0" w:color="auto"/>
                <w:bottom w:val="none" w:sz="0" w:space="0" w:color="auto"/>
                <w:right w:val="none" w:sz="0" w:space="0" w:color="auto"/>
              </w:divBdr>
            </w:div>
            <w:div w:id="1675259799">
              <w:marLeft w:val="0"/>
              <w:marRight w:val="0"/>
              <w:marTop w:val="0"/>
              <w:marBottom w:val="0"/>
              <w:divBdr>
                <w:top w:val="none" w:sz="0" w:space="0" w:color="auto"/>
                <w:left w:val="none" w:sz="0" w:space="0" w:color="auto"/>
                <w:bottom w:val="none" w:sz="0" w:space="0" w:color="auto"/>
                <w:right w:val="none" w:sz="0" w:space="0" w:color="auto"/>
              </w:divBdr>
            </w:div>
            <w:div w:id="578833891">
              <w:marLeft w:val="0"/>
              <w:marRight w:val="0"/>
              <w:marTop w:val="0"/>
              <w:marBottom w:val="0"/>
              <w:divBdr>
                <w:top w:val="none" w:sz="0" w:space="0" w:color="auto"/>
                <w:left w:val="none" w:sz="0" w:space="0" w:color="auto"/>
                <w:bottom w:val="none" w:sz="0" w:space="0" w:color="auto"/>
                <w:right w:val="none" w:sz="0" w:space="0" w:color="auto"/>
              </w:divBdr>
            </w:div>
            <w:div w:id="244800110">
              <w:marLeft w:val="0"/>
              <w:marRight w:val="0"/>
              <w:marTop w:val="0"/>
              <w:marBottom w:val="0"/>
              <w:divBdr>
                <w:top w:val="none" w:sz="0" w:space="0" w:color="auto"/>
                <w:left w:val="none" w:sz="0" w:space="0" w:color="auto"/>
                <w:bottom w:val="none" w:sz="0" w:space="0" w:color="auto"/>
                <w:right w:val="none" w:sz="0" w:space="0" w:color="auto"/>
              </w:divBdr>
            </w:div>
            <w:div w:id="1294680392">
              <w:marLeft w:val="0"/>
              <w:marRight w:val="0"/>
              <w:marTop w:val="0"/>
              <w:marBottom w:val="0"/>
              <w:divBdr>
                <w:top w:val="none" w:sz="0" w:space="0" w:color="auto"/>
                <w:left w:val="none" w:sz="0" w:space="0" w:color="auto"/>
                <w:bottom w:val="none" w:sz="0" w:space="0" w:color="auto"/>
                <w:right w:val="none" w:sz="0" w:space="0" w:color="auto"/>
              </w:divBdr>
            </w:div>
            <w:div w:id="260334206">
              <w:marLeft w:val="0"/>
              <w:marRight w:val="0"/>
              <w:marTop w:val="0"/>
              <w:marBottom w:val="0"/>
              <w:divBdr>
                <w:top w:val="none" w:sz="0" w:space="0" w:color="auto"/>
                <w:left w:val="none" w:sz="0" w:space="0" w:color="auto"/>
                <w:bottom w:val="none" w:sz="0" w:space="0" w:color="auto"/>
                <w:right w:val="none" w:sz="0" w:space="0" w:color="auto"/>
              </w:divBdr>
            </w:div>
            <w:div w:id="518011018">
              <w:marLeft w:val="0"/>
              <w:marRight w:val="0"/>
              <w:marTop w:val="0"/>
              <w:marBottom w:val="0"/>
              <w:divBdr>
                <w:top w:val="none" w:sz="0" w:space="0" w:color="auto"/>
                <w:left w:val="none" w:sz="0" w:space="0" w:color="auto"/>
                <w:bottom w:val="none" w:sz="0" w:space="0" w:color="auto"/>
                <w:right w:val="none" w:sz="0" w:space="0" w:color="auto"/>
              </w:divBdr>
            </w:div>
            <w:div w:id="554659285">
              <w:marLeft w:val="0"/>
              <w:marRight w:val="0"/>
              <w:marTop w:val="0"/>
              <w:marBottom w:val="0"/>
              <w:divBdr>
                <w:top w:val="none" w:sz="0" w:space="0" w:color="auto"/>
                <w:left w:val="none" w:sz="0" w:space="0" w:color="auto"/>
                <w:bottom w:val="none" w:sz="0" w:space="0" w:color="auto"/>
                <w:right w:val="none" w:sz="0" w:space="0" w:color="auto"/>
              </w:divBdr>
            </w:div>
            <w:div w:id="504782002">
              <w:marLeft w:val="0"/>
              <w:marRight w:val="0"/>
              <w:marTop w:val="0"/>
              <w:marBottom w:val="0"/>
              <w:divBdr>
                <w:top w:val="none" w:sz="0" w:space="0" w:color="auto"/>
                <w:left w:val="none" w:sz="0" w:space="0" w:color="auto"/>
                <w:bottom w:val="none" w:sz="0" w:space="0" w:color="auto"/>
                <w:right w:val="none" w:sz="0" w:space="0" w:color="auto"/>
              </w:divBdr>
            </w:div>
            <w:div w:id="1206135169">
              <w:marLeft w:val="0"/>
              <w:marRight w:val="0"/>
              <w:marTop w:val="0"/>
              <w:marBottom w:val="0"/>
              <w:divBdr>
                <w:top w:val="none" w:sz="0" w:space="0" w:color="auto"/>
                <w:left w:val="none" w:sz="0" w:space="0" w:color="auto"/>
                <w:bottom w:val="none" w:sz="0" w:space="0" w:color="auto"/>
                <w:right w:val="none" w:sz="0" w:space="0" w:color="auto"/>
              </w:divBdr>
            </w:div>
            <w:div w:id="1015421407">
              <w:marLeft w:val="0"/>
              <w:marRight w:val="0"/>
              <w:marTop w:val="0"/>
              <w:marBottom w:val="0"/>
              <w:divBdr>
                <w:top w:val="none" w:sz="0" w:space="0" w:color="auto"/>
                <w:left w:val="none" w:sz="0" w:space="0" w:color="auto"/>
                <w:bottom w:val="none" w:sz="0" w:space="0" w:color="auto"/>
                <w:right w:val="none" w:sz="0" w:space="0" w:color="auto"/>
              </w:divBdr>
            </w:div>
            <w:div w:id="290942773">
              <w:marLeft w:val="0"/>
              <w:marRight w:val="0"/>
              <w:marTop w:val="0"/>
              <w:marBottom w:val="0"/>
              <w:divBdr>
                <w:top w:val="none" w:sz="0" w:space="0" w:color="auto"/>
                <w:left w:val="none" w:sz="0" w:space="0" w:color="auto"/>
                <w:bottom w:val="none" w:sz="0" w:space="0" w:color="auto"/>
                <w:right w:val="none" w:sz="0" w:space="0" w:color="auto"/>
              </w:divBdr>
            </w:div>
            <w:div w:id="1863200124">
              <w:marLeft w:val="0"/>
              <w:marRight w:val="0"/>
              <w:marTop w:val="0"/>
              <w:marBottom w:val="0"/>
              <w:divBdr>
                <w:top w:val="none" w:sz="0" w:space="0" w:color="auto"/>
                <w:left w:val="none" w:sz="0" w:space="0" w:color="auto"/>
                <w:bottom w:val="none" w:sz="0" w:space="0" w:color="auto"/>
                <w:right w:val="none" w:sz="0" w:space="0" w:color="auto"/>
              </w:divBdr>
            </w:div>
            <w:div w:id="2010133320">
              <w:marLeft w:val="0"/>
              <w:marRight w:val="0"/>
              <w:marTop w:val="0"/>
              <w:marBottom w:val="0"/>
              <w:divBdr>
                <w:top w:val="none" w:sz="0" w:space="0" w:color="auto"/>
                <w:left w:val="none" w:sz="0" w:space="0" w:color="auto"/>
                <w:bottom w:val="none" w:sz="0" w:space="0" w:color="auto"/>
                <w:right w:val="none" w:sz="0" w:space="0" w:color="auto"/>
              </w:divBdr>
            </w:div>
            <w:div w:id="1434126018">
              <w:marLeft w:val="0"/>
              <w:marRight w:val="0"/>
              <w:marTop w:val="0"/>
              <w:marBottom w:val="0"/>
              <w:divBdr>
                <w:top w:val="none" w:sz="0" w:space="0" w:color="auto"/>
                <w:left w:val="none" w:sz="0" w:space="0" w:color="auto"/>
                <w:bottom w:val="none" w:sz="0" w:space="0" w:color="auto"/>
                <w:right w:val="none" w:sz="0" w:space="0" w:color="auto"/>
              </w:divBdr>
            </w:div>
            <w:div w:id="1016082121">
              <w:marLeft w:val="0"/>
              <w:marRight w:val="0"/>
              <w:marTop w:val="0"/>
              <w:marBottom w:val="0"/>
              <w:divBdr>
                <w:top w:val="none" w:sz="0" w:space="0" w:color="auto"/>
                <w:left w:val="none" w:sz="0" w:space="0" w:color="auto"/>
                <w:bottom w:val="none" w:sz="0" w:space="0" w:color="auto"/>
                <w:right w:val="none" w:sz="0" w:space="0" w:color="auto"/>
              </w:divBdr>
            </w:div>
            <w:div w:id="1889367795">
              <w:marLeft w:val="0"/>
              <w:marRight w:val="0"/>
              <w:marTop w:val="0"/>
              <w:marBottom w:val="0"/>
              <w:divBdr>
                <w:top w:val="none" w:sz="0" w:space="0" w:color="auto"/>
                <w:left w:val="none" w:sz="0" w:space="0" w:color="auto"/>
                <w:bottom w:val="none" w:sz="0" w:space="0" w:color="auto"/>
                <w:right w:val="none" w:sz="0" w:space="0" w:color="auto"/>
              </w:divBdr>
            </w:div>
            <w:div w:id="2014529750">
              <w:marLeft w:val="0"/>
              <w:marRight w:val="0"/>
              <w:marTop w:val="0"/>
              <w:marBottom w:val="0"/>
              <w:divBdr>
                <w:top w:val="none" w:sz="0" w:space="0" w:color="auto"/>
                <w:left w:val="none" w:sz="0" w:space="0" w:color="auto"/>
                <w:bottom w:val="none" w:sz="0" w:space="0" w:color="auto"/>
                <w:right w:val="none" w:sz="0" w:space="0" w:color="auto"/>
              </w:divBdr>
            </w:div>
            <w:div w:id="1495149214">
              <w:marLeft w:val="0"/>
              <w:marRight w:val="0"/>
              <w:marTop w:val="0"/>
              <w:marBottom w:val="0"/>
              <w:divBdr>
                <w:top w:val="none" w:sz="0" w:space="0" w:color="auto"/>
                <w:left w:val="none" w:sz="0" w:space="0" w:color="auto"/>
                <w:bottom w:val="none" w:sz="0" w:space="0" w:color="auto"/>
                <w:right w:val="none" w:sz="0" w:space="0" w:color="auto"/>
              </w:divBdr>
            </w:div>
            <w:div w:id="337192647">
              <w:marLeft w:val="0"/>
              <w:marRight w:val="0"/>
              <w:marTop w:val="0"/>
              <w:marBottom w:val="0"/>
              <w:divBdr>
                <w:top w:val="none" w:sz="0" w:space="0" w:color="auto"/>
                <w:left w:val="none" w:sz="0" w:space="0" w:color="auto"/>
                <w:bottom w:val="none" w:sz="0" w:space="0" w:color="auto"/>
                <w:right w:val="none" w:sz="0" w:space="0" w:color="auto"/>
              </w:divBdr>
            </w:div>
            <w:div w:id="844708026">
              <w:marLeft w:val="0"/>
              <w:marRight w:val="0"/>
              <w:marTop w:val="0"/>
              <w:marBottom w:val="0"/>
              <w:divBdr>
                <w:top w:val="none" w:sz="0" w:space="0" w:color="auto"/>
                <w:left w:val="none" w:sz="0" w:space="0" w:color="auto"/>
                <w:bottom w:val="none" w:sz="0" w:space="0" w:color="auto"/>
                <w:right w:val="none" w:sz="0" w:space="0" w:color="auto"/>
              </w:divBdr>
            </w:div>
            <w:div w:id="1231580783">
              <w:marLeft w:val="0"/>
              <w:marRight w:val="0"/>
              <w:marTop w:val="0"/>
              <w:marBottom w:val="0"/>
              <w:divBdr>
                <w:top w:val="none" w:sz="0" w:space="0" w:color="auto"/>
                <w:left w:val="none" w:sz="0" w:space="0" w:color="auto"/>
                <w:bottom w:val="none" w:sz="0" w:space="0" w:color="auto"/>
                <w:right w:val="none" w:sz="0" w:space="0" w:color="auto"/>
              </w:divBdr>
            </w:div>
            <w:div w:id="822817117">
              <w:marLeft w:val="0"/>
              <w:marRight w:val="0"/>
              <w:marTop w:val="0"/>
              <w:marBottom w:val="0"/>
              <w:divBdr>
                <w:top w:val="none" w:sz="0" w:space="0" w:color="auto"/>
                <w:left w:val="none" w:sz="0" w:space="0" w:color="auto"/>
                <w:bottom w:val="none" w:sz="0" w:space="0" w:color="auto"/>
                <w:right w:val="none" w:sz="0" w:space="0" w:color="auto"/>
              </w:divBdr>
            </w:div>
            <w:div w:id="1115446751">
              <w:marLeft w:val="0"/>
              <w:marRight w:val="0"/>
              <w:marTop w:val="0"/>
              <w:marBottom w:val="0"/>
              <w:divBdr>
                <w:top w:val="none" w:sz="0" w:space="0" w:color="auto"/>
                <w:left w:val="none" w:sz="0" w:space="0" w:color="auto"/>
                <w:bottom w:val="none" w:sz="0" w:space="0" w:color="auto"/>
                <w:right w:val="none" w:sz="0" w:space="0" w:color="auto"/>
              </w:divBdr>
            </w:div>
            <w:div w:id="1776170788">
              <w:marLeft w:val="0"/>
              <w:marRight w:val="0"/>
              <w:marTop w:val="0"/>
              <w:marBottom w:val="0"/>
              <w:divBdr>
                <w:top w:val="none" w:sz="0" w:space="0" w:color="auto"/>
                <w:left w:val="none" w:sz="0" w:space="0" w:color="auto"/>
                <w:bottom w:val="none" w:sz="0" w:space="0" w:color="auto"/>
                <w:right w:val="none" w:sz="0" w:space="0" w:color="auto"/>
              </w:divBdr>
            </w:div>
            <w:div w:id="1704473118">
              <w:marLeft w:val="0"/>
              <w:marRight w:val="0"/>
              <w:marTop w:val="0"/>
              <w:marBottom w:val="0"/>
              <w:divBdr>
                <w:top w:val="none" w:sz="0" w:space="0" w:color="auto"/>
                <w:left w:val="none" w:sz="0" w:space="0" w:color="auto"/>
                <w:bottom w:val="none" w:sz="0" w:space="0" w:color="auto"/>
                <w:right w:val="none" w:sz="0" w:space="0" w:color="auto"/>
              </w:divBdr>
            </w:div>
            <w:div w:id="1308701502">
              <w:marLeft w:val="0"/>
              <w:marRight w:val="0"/>
              <w:marTop w:val="0"/>
              <w:marBottom w:val="0"/>
              <w:divBdr>
                <w:top w:val="none" w:sz="0" w:space="0" w:color="auto"/>
                <w:left w:val="none" w:sz="0" w:space="0" w:color="auto"/>
                <w:bottom w:val="none" w:sz="0" w:space="0" w:color="auto"/>
                <w:right w:val="none" w:sz="0" w:space="0" w:color="auto"/>
              </w:divBdr>
            </w:div>
            <w:div w:id="1836914926">
              <w:marLeft w:val="0"/>
              <w:marRight w:val="0"/>
              <w:marTop w:val="0"/>
              <w:marBottom w:val="0"/>
              <w:divBdr>
                <w:top w:val="none" w:sz="0" w:space="0" w:color="auto"/>
                <w:left w:val="none" w:sz="0" w:space="0" w:color="auto"/>
                <w:bottom w:val="none" w:sz="0" w:space="0" w:color="auto"/>
                <w:right w:val="none" w:sz="0" w:space="0" w:color="auto"/>
              </w:divBdr>
            </w:div>
            <w:div w:id="2098749076">
              <w:marLeft w:val="0"/>
              <w:marRight w:val="0"/>
              <w:marTop w:val="0"/>
              <w:marBottom w:val="0"/>
              <w:divBdr>
                <w:top w:val="none" w:sz="0" w:space="0" w:color="auto"/>
                <w:left w:val="none" w:sz="0" w:space="0" w:color="auto"/>
                <w:bottom w:val="none" w:sz="0" w:space="0" w:color="auto"/>
                <w:right w:val="none" w:sz="0" w:space="0" w:color="auto"/>
              </w:divBdr>
            </w:div>
            <w:div w:id="1912957760">
              <w:marLeft w:val="0"/>
              <w:marRight w:val="0"/>
              <w:marTop w:val="0"/>
              <w:marBottom w:val="0"/>
              <w:divBdr>
                <w:top w:val="none" w:sz="0" w:space="0" w:color="auto"/>
                <w:left w:val="none" w:sz="0" w:space="0" w:color="auto"/>
                <w:bottom w:val="none" w:sz="0" w:space="0" w:color="auto"/>
                <w:right w:val="none" w:sz="0" w:space="0" w:color="auto"/>
              </w:divBdr>
            </w:div>
            <w:div w:id="335158982">
              <w:marLeft w:val="0"/>
              <w:marRight w:val="0"/>
              <w:marTop w:val="0"/>
              <w:marBottom w:val="0"/>
              <w:divBdr>
                <w:top w:val="none" w:sz="0" w:space="0" w:color="auto"/>
                <w:left w:val="none" w:sz="0" w:space="0" w:color="auto"/>
                <w:bottom w:val="none" w:sz="0" w:space="0" w:color="auto"/>
                <w:right w:val="none" w:sz="0" w:space="0" w:color="auto"/>
              </w:divBdr>
            </w:div>
            <w:div w:id="497961278">
              <w:marLeft w:val="0"/>
              <w:marRight w:val="0"/>
              <w:marTop w:val="0"/>
              <w:marBottom w:val="0"/>
              <w:divBdr>
                <w:top w:val="none" w:sz="0" w:space="0" w:color="auto"/>
                <w:left w:val="none" w:sz="0" w:space="0" w:color="auto"/>
                <w:bottom w:val="none" w:sz="0" w:space="0" w:color="auto"/>
                <w:right w:val="none" w:sz="0" w:space="0" w:color="auto"/>
              </w:divBdr>
            </w:div>
            <w:div w:id="1564372997">
              <w:marLeft w:val="0"/>
              <w:marRight w:val="0"/>
              <w:marTop w:val="0"/>
              <w:marBottom w:val="0"/>
              <w:divBdr>
                <w:top w:val="none" w:sz="0" w:space="0" w:color="auto"/>
                <w:left w:val="none" w:sz="0" w:space="0" w:color="auto"/>
                <w:bottom w:val="none" w:sz="0" w:space="0" w:color="auto"/>
                <w:right w:val="none" w:sz="0" w:space="0" w:color="auto"/>
              </w:divBdr>
            </w:div>
            <w:div w:id="417483352">
              <w:marLeft w:val="0"/>
              <w:marRight w:val="0"/>
              <w:marTop w:val="0"/>
              <w:marBottom w:val="0"/>
              <w:divBdr>
                <w:top w:val="none" w:sz="0" w:space="0" w:color="auto"/>
                <w:left w:val="none" w:sz="0" w:space="0" w:color="auto"/>
                <w:bottom w:val="none" w:sz="0" w:space="0" w:color="auto"/>
                <w:right w:val="none" w:sz="0" w:space="0" w:color="auto"/>
              </w:divBdr>
            </w:div>
            <w:div w:id="905798483">
              <w:marLeft w:val="0"/>
              <w:marRight w:val="0"/>
              <w:marTop w:val="0"/>
              <w:marBottom w:val="0"/>
              <w:divBdr>
                <w:top w:val="none" w:sz="0" w:space="0" w:color="auto"/>
                <w:left w:val="none" w:sz="0" w:space="0" w:color="auto"/>
                <w:bottom w:val="none" w:sz="0" w:space="0" w:color="auto"/>
                <w:right w:val="none" w:sz="0" w:space="0" w:color="auto"/>
              </w:divBdr>
            </w:div>
            <w:div w:id="37901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2001</TotalTime>
  <Pages>5</Pages>
  <Words>373</Words>
  <Characters>2130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Zhibo Wang</dc:creator>
  <cp:lastModifiedBy>Zhibo Wang</cp:lastModifiedBy>
  <cp:revision>50</cp:revision>
  <dcterms:created xsi:type="dcterms:W3CDTF">2019-09-28T07:42:00Z</dcterms:created>
  <dcterms:modified xsi:type="dcterms:W3CDTF">2019-10-14T20:29:00Z</dcterms:modified>
</cp:coreProperties>
</file>